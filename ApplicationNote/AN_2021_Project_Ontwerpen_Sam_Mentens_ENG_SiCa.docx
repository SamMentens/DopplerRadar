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58669AE8" w:rsidR="00A24E52" w:rsidRPr="00C9227B" w:rsidRDefault="008D2492" w:rsidP="00A24E52">
      <w:pPr>
        <w:pStyle w:val="Titel"/>
        <w:pBdr>
          <w:top w:val="single" w:sz="24" w:space="1" w:color="58A618"/>
          <w:bottom w:val="single" w:sz="24" w:space="1" w:color="58A618"/>
        </w:pBdr>
      </w:pPr>
      <w:r w:rsidRPr="00C9227B">
        <w:t xml:space="preserve">Application Note: </w:t>
      </w:r>
      <w:commentRangeStart w:id="0"/>
      <w:r w:rsidRPr="00C9227B">
        <w:t>Doppler</w:t>
      </w:r>
      <w:commentRangeEnd w:id="0"/>
      <w:r w:rsidR="00B9594D" w:rsidRPr="00C9227B">
        <w:rPr>
          <w:rStyle w:val="Verwijzingopmerking"/>
          <w:rFonts w:ascii="Calibri" w:eastAsia="Calibri" w:hAnsi="Calibri"/>
          <w:color w:val="0A0203"/>
          <w:spacing w:val="0"/>
          <w:kern w:val="0"/>
        </w:rPr>
        <w:commentReference w:id="0"/>
      </w:r>
      <w:r w:rsidRPr="00C9227B">
        <w:t xml:space="preserve"> </w:t>
      </w:r>
      <w:r w:rsidR="006F4006" w:rsidRPr="00C9227B">
        <w:t>radar</w:t>
      </w:r>
    </w:p>
    <w:tbl>
      <w:tblPr>
        <w:tblW w:w="3143" w:type="dxa"/>
        <w:tblInd w:w="6996" w:type="dxa"/>
        <w:tblCellMar>
          <w:left w:w="10" w:type="dxa"/>
          <w:right w:w="10" w:type="dxa"/>
        </w:tblCellMar>
        <w:tblLook w:val="0000" w:firstRow="0" w:lastRow="0" w:firstColumn="0" w:lastColumn="0" w:noHBand="0" w:noVBand="0"/>
      </w:tblPr>
      <w:tblGrid>
        <w:gridCol w:w="776"/>
        <w:gridCol w:w="2367"/>
      </w:tblGrid>
      <w:tr w:rsidR="00A24E52" w:rsidRPr="00C9227B" w14:paraId="133FCE70" w14:textId="77777777" w:rsidTr="006525FF">
        <w:tc>
          <w:tcPr>
            <w:tcW w:w="776" w:type="dxa"/>
            <w:shd w:val="clear" w:color="auto" w:fill="auto"/>
            <w:tcMar>
              <w:top w:w="0" w:type="dxa"/>
              <w:left w:w="108" w:type="dxa"/>
              <w:bottom w:w="0" w:type="dxa"/>
              <w:right w:w="108" w:type="dxa"/>
            </w:tcMar>
          </w:tcPr>
          <w:p w14:paraId="4953CC7C" w14:textId="5AB0528E" w:rsidR="00A24E52" w:rsidRPr="00C9227B" w:rsidRDefault="00A24E52" w:rsidP="00F468D1">
            <w:pPr>
              <w:pStyle w:val="Author"/>
            </w:pPr>
            <w:r w:rsidRPr="00C9227B">
              <w:t>Author</w:t>
            </w:r>
          </w:p>
        </w:tc>
        <w:tc>
          <w:tcPr>
            <w:tcW w:w="2367" w:type="dxa"/>
            <w:shd w:val="clear" w:color="auto" w:fill="auto"/>
            <w:tcMar>
              <w:top w:w="0" w:type="dxa"/>
              <w:left w:w="108" w:type="dxa"/>
              <w:bottom w:w="0" w:type="dxa"/>
              <w:right w:w="108" w:type="dxa"/>
            </w:tcMar>
          </w:tcPr>
          <w:p w14:paraId="2ED890A8" w14:textId="085AC098" w:rsidR="00A24E52" w:rsidRPr="00C9227B" w:rsidRDefault="006525FF" w:rsidP="0037674A">
            <w:pPr>
              <w:pStyle w:val="Author"/>
              <w:jc w:val="left"/>
            </w:pPr>
            <w:r w:rsidRPr="00C9227B">
              <w:t xml:space="preserve">            Sam</w:t>
            </w:r>
            <w:r w:rsidR="00A24E52" w:rsidRPr="00C9227B">
              <w:t xml:space="preserve"> </w:t>
            </w:r>
            <w:r w:rsidRPr="00C9227B">
              <w:t>Mentens</w:t>
            </w:r>
          </w:p>
          <w:p w14:paraId="07F669A7" w14:textId="0DCF184E" w:rsidR="00A24E52" w:rsidRPr="00C9227B" w:rsidRDefault="00A24E52" w:rsidP="0037674A">
            <w:pPr>
              <w:pStyle w:val="Author"/>
              <w:jc w:val="left"/>
            </w:pPr>
          </w:p>
        </w:tc>
      </w:tr>
    </w:tbl>
    <w:p w14:paraId="4C93AED9" w14:textId="2EE1E99B" w:rsidR="00A24E52" w:rsidRPr="00C9227B" w:rsidRDefault="00F468D1" w:rsidP="00A24E52">
      <w:pPr>
        <w:pStyle w:val="Ondertitel"/>
        <w:rPr>
          <w:lang w:val="en-GB"/>
          <w:rPrChange w:id="1" w:author="Sam Mentens" w:date="2021-05-27T13:30:00Z">
            <w:rPr/>
          </w:rPrChange>
        </w:rPr>
      </w:pPr>
      <w:r w:rsidRPr="00C9227B">
        <w:rPr>
          <w:lang w:val="en-GB"/>
          <w:rPrChange w:id="2" w:author="Sam Mentens" w:date="2021-05-27T13:30:00Z">
            <w:rPr/>
          </w:rPrChange>
        </w:rPr>
        <w:t>C</w:t>
      </w:r>
      <w:r w:rsidR="00A24E52" w:rsidRPr="00C9227B">
        <w:rPr>
          <w:lang w:val="en-GB"/>
          <w:rPrChange w:id="3" w:author="Sam Mentens" w:date="2021-05-27T13:30:00Z">
            <w:rPr/>
          </w:rPrChange>
        </w:rPr>
        <w:t>ontent</w:t>
      </w:r>
    </w:p>
    <w:p w14:paraId="55A25989" w14:textId="30CC1C71" w:rsidR="000C0D21" w:rsidRPr="00C9227B" w:rsidRDefault="00A24E52">
      <w:pPr>
        <w:pStyle w:val="Inhopg1"/>
        <w:tabs>
          <w:tab w:val="left" w:pos="440"/>
          <w:tab w:val="right" w:leader="dot" w:pos="9628"/>
        </w:tabs>
        <w:rPr>
          <w:rFonts w:asciiTheme="minorHAnsi" w:eastAsiaTheme="minorEastAsia" w:hAnsiTheme="minorHAnsi" w:cstheme="minorBidi"/>
          <w:noProof/>
          <w:color w:val="auto"/>
          <w:lang w:eastAsia="nl-BE"/>
        </w:rPr>
      </w:pPr>
      <w:r w:rsidRPr="00C9227B">
        <w:rPr>
          <w:rFonts w:ascii="Calibri Light" w:eastAsia="Times New Roman" w:hAnsi="Calibri Light"/>
          <w:bCs/>
          <w:color w:val="58A618"/>
          <w:spacing w:val="15"/>
          <w:sz w:val="16"/>
          <w:szCs w:val="16"/>
          <w:rPrChange w:id="4" w:author="Sam Mentens" w:date="2021-05-27T13:30:00Z">
            <w:rPr>
              <w:rFonts w:ascii="Calibri Light" w:eastAsia="Times New Roman" w:hAnsi="Calibri Light"/>
              <w:bCs/>
              <w:color w:val="58A618"/>
              <w:spacing w:val="15"/>
              <w:sz w:val="16"/>
              <w:szCs w:val="16"/>
              <w:lang w:val="nl-NL"/>
            </w:rPr>
          </w:rPrChange>
        </w:rPr>
        <w:fldChar w:fldCharType="begin"/>
      </w:r>
      <w:r w:rsidRPr="00C9227B">
        <w:instrText xml:space="preserve"> TOC \o "1-3" \u \h </w:instrText>
      </w:r>
      <w:r w:rsidRPr="00C9227B">
        <w:rPr>
          <w:rFonts w:ascii="Calibri Light" w:eastAsia="Times New Roman" w:hAnsi="Calibri Light"/>
          <w:bCs/>
          <w:color w:val="58A618"/>
          <w:spacing w:val="15"/>
          <w:sz w:val="16"/>
          <w:szCs w:val="16"/>
          <w:rPrChange w:id="5" w:author="Sam Mentens" w:date="2021-05-27T13:30:00Z">
            <w:rPr/>
          </w:rPrChange>
        </w:rPr>
        <w:fldChar w:fldCharType="separate"/>
      </w:r>
      <w:r w:rsidR="00342013" w:rsidRPr="00C9227B">
        <w:rPr>
          <w:rPrChange w:id="6" w:author="Sam Mentens" w:date="2021-05-27T13:30:00Z">
            <w:rPr/>
          </w:rPrChange>
        </w:rPr>
        <w:fldChar w:fldCharType="begin"/>
      </w:r>
      <w:r w:rsidR="00342013" w:rsidRPr="00C9227B">
        <w:instrText xml:space="preserve"> HYPERLINK \l "_Toc63673997" </w:instrText>
      </w:r>
      <w:r w:rsidR="00342013" w:rsidRPr="00C9227B">
        <w:rPr>
          <w:rPrChange w:id="7" w:author="Sam Mentens" w:date="2021-05-27T13:30:00Z">
            <w:rPr>
              <w:noProof/>
            </w:rPr>
          </w:rPrChange>
        </w:rPr>
        <w:fldChar w:fldCharType="separate"/>
      </w:r>
      <w:r w:rsidR="000C0D21" w:rsidRPr="00C9227B">
        <w:rPr>
          <w:rStyle w:val="Hyperlink"/>
          <w:noProof/>
        </w:rPr>
        <w:t>1</w:t>
      </w:r>
      <w:r w:rsidR="000C0D21" w:rsidRPr="00C9227B">
        <w:rPr>
          <w:rFonts w:asciiTheme="minorHAnsi" w:eastAsiaTheme="minorEastAsia" w:hAnsiTheme="minorHAnsi" w:cstheme="minorBidi"/>
          <w:noProof/>
          <w:color w:val="auto"/>
          <w:lang w:eastAsia="nl-BE"/>
        </w:rPr>
        <w:tab/>
      </w:r>
      <w:r w:rsidR="000C0D21" w:rsidRPr="00C9227B">
        <w:rPr>
          <w:rStyle w:val="Hyperlink"/>
          <w:noProof/>
        </w:rPr>
        <w:t>Introduction</w:t>
      </w:r>
      <w:r w:rsidR="000C0D21" w:rsidRPr="00C9227B">
        <w:rPr>
          <w:noProof/>
        </w:rPr>
        <w:tab/>
      </w:r>
      <w:r w:rsidR="000C0D21" w:rsidRPr="00C9227B">
        <w:rPr>
          <w:noProof/>
          <w:rPrChange w:id="8" w:author="Sam Mentens" w:date="2021-05-27T13:30:00Z">
            <w:rPr>
              <w:noProof/>
            </w:rPr>
          </w:rPrChange>
        </w:rPr>
        <w:fldChar w:fldCharType="begin"/>
      </w:r>
      <w:r w:rsidR="000C0D21" w:rsidRPr="00C9227B">
        <w:rPr>
          <w:noProof/>
        </w:rPr>
        <w:instrText xml:space="preserve"> PAGEREF _Toc63673997 \h </w:instrText>
      </w:r>
      <w:r w:rsidR="000C0D21" w:rsidRPr="00C9227B">
        <w:rPr>
          <w:noProof/>
          <w:rPrChange w:id="9" w:author="Sam Mentens" w:date="2021-05-27T13:30:00Z">
            <w:rPr>
              <w:noProof/>
            </w:rPr>
          </w:rPrChange>
        </w:rPr>
      </w:r>
      <w:r w:rsidR="000C0D21" w:rsidRPr="00C9227B">
        <w:rPr>
          <w:noProof/>
          <w:rPrChange w:id="10" w:author="Sam Mentens" w:date="2021-05-27T13:30:00Z">
            <w:rPr>
              <w:noProof/>
            </w:rPr>
          </w:rPrChange>
        </w:rPr>
        <w:fldChar w:fldCharType="separate"/>
      </w:r>
      <w:r w:rsidR="000C0D21" w:rsidRPr="00C9227B">
        <w:rPr>
          <w:noProof/>
        </w:rPr>
        <w:t>1</w:t>
      </w:r>
      <w:r w:rsidR="000C0D21" w:rsidRPr="00C9227B">
        <w:rPr>
          <w:noProof/>
          <w:rPrChange w:id="11" w:author="Sam Mentens" w:date="2021-05-27T13:30:00Z">
            <w:rPr>
              <w:noProof/>
            </w:rPr>
          </w:rPrChange>
        </w:rPr>
        <w:fldChar w:fldCharType="end"/>
      </w:r>
      <w:r w:rsidR="00342013" w:rsidRPr="00C9227B">
        <w:rPr>
          <w:noProof/>
          <w:rPrChange w:id="12" w:author="Sam Mentens" w:date="2021-05-27T13:30:00Z">
            <w:rPr>
              <w:noProof/>
            </w:rPr>
          </w:rPrChange>
        </w:rPr>
        <w:fldChar w:fldCharType="end"/>
      </w:r>
    </w:p>
    <w:p w14:paraId="5051CC26" w14:textId="05129A22" w:rsidR="000C0D21" w:rsidRPr="00C9227B" w:rsidRDefault="00342013">
      <w:pPr>
        <w:pStyle w:val="Inhopg1"/>
        <w:tabs>
          <w:tab w:val="left" w:pos="440"/>
          <w:tab w:val="right" w:leader="dot" w:pos="9628"/>
        </w:tabs>
        <w:rPr>
          <w:rFonts w:asciiTheme="minorHAnsi" w:eastAsiaTheme="minorEastAsia" w:hAnsiTheme="minorHAnsi" w:cstheme="minorBidi"/>
          <w:noProof/>
          <w:color w:val="auto"/>
          <w:lang w:eastAsia="nl-BE"/>
        </w:rPr>
      </w:pPr>
      <w:r w:rsidRPr="00C9227B">
        <w:rPr>
          <w:rPrChange w:id="13" w:author="Sam Mentens" w:date="2021-05-27T13:30:00Z">
            <w:rPr/>
          </w:rPrChange>
        </w:rPr>
        <w:fldChar w:fldCharType="begin"/>
      </w:r>
      <w:r w:rsidRPr="00C9227B">
        <w:instrText xml:space="preserve"> HYPERLINK \l "_Toc63673998" </w:instrText>
      </w:r>
      <w:r w:rsidRPr="00C9227B">
        <w:rPr>
          <w:rPrChange w:id="14" w:author="Sam Mentens" w:date="2021-05-27T13:30:00Z">
            <w:rPr>
              <w:noProof/>
            </w:rPr>
          </w:rPrChange>
        </w:rPr>
        <w:fldChar w:fldCharType="separate"/>
      </w:r>
      <w:r w:rsidR="000C0D21" w:rsidRPr="00C9227B">
        <w:rPr>
          <w:rStyle w:val="Hyperlink"/>
          <w:noProof/>
        </w:rPr>
        <w:t>2</w:t>
      </w:r>
      <w:r w:rsidR="000C0D21" w:rsidRPr="00C9227B">
        <w:rPr>
          <w:rFonts w:asciiTheme="minorHAnsi" w:eastAsiaTheme="minorEastAsia" w:hAnsiTheme="minorHAnsi" w:cstheme="minorBidi"/>
          <w:noProof/>
          <w:color w:val="auto"/>
          <w:lang w:eastAsia="nl-BE"/>
        </w:rPr>
        <w:tab/>
      </w:r>
      <w:r w:rsidR="000C0D21" w:rsidRPr="00C9227B">
        <w:rPr>
          <w:rStyle w:val="Hyperlink"/>
          <w:noProof/>
        </w:rPr>
        <w:t>Material and methods</w:t>
      </w:r>
      <w:r w:rsidR="000C0D21" w:rsidRPr="00C9227B">
        <w:rPr>
          <w:noProof/>
        </w:rPr>
        <w:tab/>
      </w:r>
      <w:r w:rsidR="000C0D21" w:rsidRPr="00C9227B">
        <w:rPr>
          <w:noProof/>
          <w:rPrChange w:id="15" w:author="Sam Mentens" w:date="2021-05-27T13:30:00Z">
            <w:rPr>
              <w:noProof/>
            </w:rPr>
          </w:rPrChange>
        </w:rPr>
        <w:fldChar w:fldCharType="begin"/>
      </w:r>
      <w:r w:rsidR="000C0D21" w:rsidRPr="00C9227B">
        <w:rPr>
          <w:noProof/>
        </w:rPr>
        <w:instrText xml:space="preserve"> PAGEREF _Toc63673998 \h </w:instrText>
      </w:r>
      <w:r w:rsidR="000C0D21" w:rsidRPr="00C9227B">
        <w:rPr>
          <w:noProof/>
          <w:rPrChange w:id="16" w:author="Sam Mentens" w:date="2021-05-27T13:30:00Z">
            <w:rPr>
              <w:noProof/>
            </w:rPr>
          </w:rPrChange>
        </w:rPr>
      </w:r>
      <w:r w:rsidR="000C0D21" w:rsidRPr="00C9227B">
        <w:rPr>
          <w:noProof/>
          <w:rPrChange w:id="17" w:author="Sam Mentens" w:date="2021-05-27T13:30:00Z">
            <w:rPr>
              <w:noProof/>
            </w:rPr>
          </w:rPrChange>
        </w:rPr>
        <w:fldChar w:fldCharType="separate"/>
      </w:r>
      <w:r w:rsidR="000C0D21" w:rsidRPr="00C9227B">
        <w:rPr>
          <w:noProof/>
        </w:rPr>
        <w:t>2</w:t>
      </w:r>
      <w:r w:rsidR="000C0D21" w:rsidRPr="00C9227B">
        <w:rPr>
          <w:noProof/>
          <w:rPrChange w:id="18" w:author="Sam Mentens" w:date="2021-05-27T13:30:00Z">
            <w:rPr>
              <w:noProof/>
            </w:rPr>
          </w:rPrChange>
        </w:rPr>
        <w:fldChar w:fldCharType="end"/>
      </w:r>
      <w:r w:rsidRPr="00C9227B">
        <w:rPr>
          <w:noProof/>
          <w:rPrChange w:id="19" w:author="Sam Mentens" w:date="2021-05-27T13:30:00Z">
            <w:rPr>
              <w:noProof/>
            </w:rPr>
          </w:rPrChange>
        </w:rPr>
        <w:fldChar w:fldCharType="end"/>
      </w:r>
    </w:p>
    <w:p w14:paraId="6D11BB33" w14:textId="5F247C59" w:rsidR="000C0D21" w:rsidRPr="00C9227B" w:rsidRDefault="00342013">
      <w:pPr>
        <w:pStyle w:val="Inhopg1"/>
        <w:tabs>
          <w:tab w:val="left" w:pos="440"/>
          <w:tab w:val="right" w:leader="dot" w:pos="9628"/>
        </w:tabs>
        <w:rPr>
          <w:rFonts w:asciiTheme="minorHAnsi" w:eastAsiaTheme="minorEastAsia" w:hAnsiTheme="minorHAnsi" w:cstheme="minorBidi"/>
          <w:noProof/>
          <w:color w:val="auto"/>
          <w:lang w:eastAsia="nl-BE"/>
        </w:rPr>
      </w:pPr>
      <w:r w:rsidRPr="00C9227B">
        <w:rPr>
          <w:rPrChange w:id="20" w:author="Sam Mentens" w:date="2021-05-27T13:30:00Z">
            <w:rPr/>
          </w:rPrChange>
        </w:rPr>
        <w:fldChar w:fldCharType="begin"/>
      </w:r>
      <w:r w:rsidRPr="00C9227B">
        <w:instrText xml:space="preserve"> HYPERLINK \l "_Toc63673999" </w:instrText>
      </w:r>
      <w:r w:rsidRPr="00C9227B">
        <w:rPr>
          <w:rPrChange w:id="21" w:author="Sam Mentens" w:date="2021-05-27T13:30:00Z">
            <w:rPr>
              <w:noProof/>
            </w:rPr>
          </w:rPrChange>
        </w:rPr>
        <w:fldChar w:fldCharType="separate"/>
      </w:r>
      <w:r w:rsidR="000C0D21" w:rsidRPr="00C9227B">
        <w:rPr>
          <w:rStyle w:val="Hyperlink"/>
          <w:noProof/>
        </w:rPr>
        <w:t>3</w:t>
      </w:r>
      <w:r w:rsidR="000C0D21" w:rsidRPr="00C9227B">
        <w:rPr>
          <w:rFonts w:asciiTheme="minorHAnsi" w:eastAsiaTheme="minorEastAsia" w:hAnsiTheme="minorHAnsi" w:cstheme="minorBidi"/>
          <w:noProof/>
          <w:color w:val="auto"/>
          <w:lang w:eastAsia="nl-BE"/>
        </w:rPr>
        <w:tab/>
      </w:r>
      <w:r w:rsidR="000C0D21" w:rsidRPr="00C9227B">
        <w:rPr>
          <w:rStyle w:val="Hyperlink"/>
          <w:noProof/>
        </w:rPr>
        <w:t>Results</w:t>
      </w:r>
      <w:r w:rsidR="000C0D21" w:rsidRPr="00C9227B">
        <w:rPr>
          <w:noProof/>
        </w:rPr>
        <w:tab/>
      </w:r>
      <w:r w:rsidR="000C0D21" w:rsidRPr="00C9227B">
        <w:rPr>
          <w:noProof/>
          <w:rPrChange w:id="22" w:author="Sam Mentens" w:date="2021-05-27T13:30:00Z">
            <w:rPr>
              <w:noProof/>
            </w:rPr>
          </w:rPrChange>
        </w:rPr>
        <w:fldChar w:fldCharType="begin"/>
      </w:r>
      <w:r w:rsidR="000C0D21" w:rsidRPr="00C9227B">
        <w:rPr>
          <w:noProof/>
        </w:rPr>
        <w:instrText xml:space="preserve"> PAGEREF _Toc63673999 \h </w:instrText>
      </w:r>
      <w:r w:rsidR="000C0D21" w:rsidRPr="00C9227B">
        <w:rPr>
          <w:noProof/>
          <w:rPrChange w:id="23" w:author="Sam Mentens" w:date="2021-05-27T13:30:00Z">
            <w:rPr>
              <w:noProof/>
            </w:rPr>
          </w:rPrChange>
        </w:rPr>
      </w:r>
      <w:r w:rsidR="000C0D21" w:rsidRPr="00C9227B">
        <w:rPr>
          <w:noProof/>
          <w:rPrChange w:id="24" w:author="Sam Mentens" w:date="2021-05-27T13:30:00Z">
            <w:rPr>
              <w:noProof/>
            </w:rPr>
          </w:rPrChange>
        </w:rPr>
        <w:fldChar w:fldCharType="separate"/>
      </w:r>
      <w:r w:rsidR="000C0D21" w:rsidRPr="00C9227B">
        <w:rPr>
          <w:noProof/>
        </w:rPr>
        <w:t>2</w:t>
      </w:r>
      <w:r w:rsidR="000C0D21" w:rsidRPr="00C9227B">
        <w:rPr>
          <w:noProof/>
          <w:rPrChange w:id="25" w:author="Sam Mentens" w:date="2021-05-27T13:30:00Z">
            <w:rPr>
              <w:noProof/>
            </w:rPr>
          </w:rPrChange>
        </w:rPr>
        <w:fldChar w:fldCharType="end"/>
      </w:r>
      <w:r w:rsidRPr="00C9227B">
        <w:rPr>
          <w:noProof/>
          <w:rPrChange w:id="26" w:author="Sam Mentens" w:date="2021-05-27T13:30:00Z">
            <w:rPr>
              <w:noProof/>
            </w:rPr>
          </w:rPrChange>
        </w:rPr>
        <w:fldChar w:fldCharType="end"/>
      </w:r>
    </w:p>
    <w:p w14:paraId="5C4774DC" w14:textId="511606BA" w:rsidR="000C0D21" w:rsidRPr="00C9227B" w:rsidRDefault="00342013">
      <w:pPr>
        <w:pStyle w:val="Inhopg2"/>
        <w:tabs>
          <w:tab w:val="left" w:pos="880"/>
          <w:tab w:val="right" w:leader="dot" w:pos="9628"/>
        </w:tabs>
        <w:rPr>
          <w:rFonts w:asciiTheme="minorHAnsi" w:eastAsiaTheme="minorEastAsia" w:hAnsiTheme="minorHAnsi" w:cstheme="minorBidi"/>
          <w:noProof/>
          <w:color w:val="auto"/>
          <w:lang w:eastAsia="nl-BE"/>
        </w:rPr>
      </w:pPr>
      <w:r w:rsidRPr="00C9227B">
        <w:rPr>
          <w:rPrChange w:id="27" w:author="Sam Mentens" w:date="2021-05-27T13:30:00Z">
            <w:rPr/>
          </w:rPrChange>
        </w:rPr>
        <w:fldChar w:fldCharType="begin"/>
      </w:r>
      <w:r w:rsidRPr="00C9227B">
        <w:instrText xml:space="preserve"> HYPERLINK \l "_Toc63674000" </w:instrText>
      </w:r>
      <w:r w:rsidRPr="00C9227B">
        <w:rPr>
          <w:rPrChange w:id="28" w:author="Sam Mentens" w:date="2021-05-27T13:30:00Z">
            <w:rPr>
              <w:noProof/>
            </w:rPr>
          </w:rPrChange>
        </w:rPr>
        <w:fldChar w:fldCharType="separate"/>
      </w:r>
      <w:r w:rsidR="000C0D21" w:rsidRPr="00C9227B">
        <w:rPr>
          <w:rStyle w:val="Hyperlink"/>
          <w:noProof/>
        </w:rPr>
        <w:t>3.1</w:t>
      </w:r>
      <w:r w:rsidR="000C0D21" w:rsidRPr="00C9227B">
        <w:rPr>
          <w:rFonts w:asciiTheme="minorHAnsi" w:eastAsiaTheme="minorEastAsia" w:hAnsiTheme="minorHAnsi" w:cstheme="minorBidi"/>
          <w:noProof/>
          <w:color w:val="auto"/>
          <w:lang w:eastAsia="nl-BE"/>
        </w:rPr>
        <w:tab/>
      </w:r>
      <w:r w:rsidR="000C0D21" w:rsidRPr="00C9227B">
        <w:rPr>
          <w:rStyle w:val="Hyperlink"/>
          <w:noProof/>
        </w:rPr>
        <w:t>Subtitle 1</w:t>
      </w:r>
      <w:r w:rsidR="000C0D21" w:rsidRPr="00C9227B">
        <w:rPr>
          <w:noProof/>
        </w:rPr>
        <w:tab/>
      </w:r>
      <w:r w:rsidR="000C0D21" w:rsidRPr="00C9227B">
        <w:rPr>
          <w:noProof/>
          <w:rPrChange w:id="29" w:author="Sam Mentens" w:date="2021-05-27T13:30:00Z">
            <w:rPr>
              <w:noProof/>
            </w:rPr>
          </w:rPrChange>
        </w:rPr>
        <w:fldChar w:fldCharType="begin"/>
      </w:r>
      <w:r w:rsidR="000C0D21" w:rsidRPr="00C9227B">
        <w:rPr>
          <w:noProof/>
        </w:rPr>
        <w:instrText xml:space="preserve"> PAGEREF _Toc63674000 \h </w:instrText>
      </w:r>
      <w:r w:rsidR="000C0D21" w:rsidRPr="00C9227B">
        <w:rPr>
          <w:noProof/>
          <w:rPrChange w:id="30" w:author="Sam Mentens" w:date="2021-05-27T13:30:00Z">
            <w:rPr>
              <w:noProof/>
            </w:rPr>
          </w:rPrChange>
        </w:rPr>
      </w:r>
      <w:r w:rsidR="000C0D21" w:rsidRPr="00C9227B">
        <w:rPr>
          <w:noProof/>
          <w:rPrChange w:id="31" w:author="Sam Mentens" w:date="2021-05-27T13:30:00Z">
            <w:rPr>
              <w:noProof/>
            </w:rPr>
          </w:rPrChange>
        </w:rPr>
        <w:fldChar w:fldCharType="separate"/>
      </w:r>
      <w:r w:rsidR="000C0D21" w:rsidRPr="00C9227B">
        <w:rPr>
          <w:noProof/>
        </w:rPr>
        <w:t>2</w:t>
      </w:r>
      <w:r w:rsidR="000C0D21" w:rsidRPr="00C9227B">
        <w:rPr>
          <w:noProof/>
          <w:rPrChange w:id="32" w:author="Sam Mentens" w:date="2021-05-27T13:30:00Z">
            <w:rPr>
              <w:noProof/>
            </w:rPr>
          </w:rPrChange>
        </w:rPr>
        <w:fldChar w:fldCharType="end"/>
      </w:r>
      <w:r w:rsidRPr="00C9227B">
        <w:rPr>
          <w:noProof/>
          <w:rPrChange w:id="33" w:author="Sam Mentens" w:date="2021-05-27T13:30:00Z">
            <w:rPr>
              <w:noProof/>
            </w:rPr>
          </w:rPrChange>
        </w:rPr>
        <w:fldChar w:fldCharType="end"/>
      </w:r>
    </w:p>
    <w:p w14:paraId="3C5AF3F7" w14:textId="61ECBB3B" w:rsidR="000C0D21" w:rsidRPr="00C9227B" w:rsidRDefault="00342013">
      <w:pPr>
        <w:pStyle w:val="Inhopg3"/>
        <w:tabs>
          <w:tab w:val="left" w:pos="1320"/>
          <w:tab w:val="right" w:leader="dot" w:pos="9628"/>
        </w:tabs>
        <w:rPr>
          <w:rFonts w:asciiTheme="minorHAnsi" w:eastAsiaTheme="minorEastAsia" w:hAnsiTheme="minorHAnsi" w:cstheme="minorBidi"/>
          <w:noProof/>
          <w:color w:val="auto"/>
          <w:lang w:eastAsia="nl-BE"/>
        </w:rPr>
      </w:pPr>
      <w:r w:rsidRPr="00C9227B">
        <w:rPr>
          <w:rPrChange w:id="34" w:author="Sam Mentens" w:date="2021-05-27T13:30:00Z">
            <w:rPr/>
          </w:rPrChange>
        </w:rPr>
        <w:fldChar w:fldCharType="begin"/>
      </w:r>
      <w:r w:rsidRPr="00C9227B">
        <w:instrText xml:space="preserve"> HYPERLINK \l "_Toc63674001" </w:instrText>
      </w:r>
      <w:r w:rsidRPr="00C9227B">
        <w:rPr>
          <w:rPrChange w:id="35" w:author="Sam Mentens" w:date="2021-05-27T13:30:00Z">
            <w:rPr>
              <w:noProof/>
            </w:rPr>
          </w:rPrChange>
        </w:rPr>
        <w:fldChar w:fldCharType="separate"/>
      </w:r>
      <w:r w:rsidR="000C0D21" w:rsidRPr="00C9227B">
        <w:rPr>
          <w:rStyle w:val="Hyperlink"/>
          <w:noProof/>
          <w:rPrChange w:id="36" w:author="Sam Mentens" w:date="2021-05-27T13:30:00Z">
            <w:rPr>
              <w:rStyle w:val="Hyperlink"/>
              <w:noProof/>
              <w:lang w:val="nl-NL"/>
            </w:rPr>
          </w:rPrChange>
        </w:rPr>
        <w:t>3.1.1</w:t>
      </w:r>
      <w:r w:rsidR="000C0D21" w:rsidRPr="00C9227B">
        <w:rPr>
          <w:rFonts w:asciiTheme="minorHAnsi" w:eastAsiaTheme="minorEastAsia" w:hAnsiTheme="minorHAnsi" w:cstheme="minorBidi"/>
          <w:noProof/>
          <w:color w:val="auto"/>
          <w:lang w:eastAsia="nl-BE"/>
        </w:rPr>
        <w:tab/>
      </w:r>
      <w:r w:rsidR="000C0D21" w:rsidRPr="00C9227B">
        <w:rPr>
          <w:rStyle w:val="Hyperlink"/>
          <w:noProof/>
          <w:rPrChange w:id="37" w:author="Sam Mentens" w:date="2021-05-27T13:30:00Z">
            <w:rPr>
              <w:rStyle w:val="Hyperlink"/>
              <w:noProof/>
              <w:lang w:val="nl-NL"/>
            </w:rPr>
          </w:rPrChange>
        </w:rPr>
        <w:t>Subtitle</w:t>
      </w:r>
      <w:r w:rsidR="000C0D21" w:rsidRPr="00C9227B">
        <w:rPr>
          <w:noProof/>
        </w:rPr>
        <w:tab/>
      </w:r>
      <w:r w:rsidR="000C0D21" w:rsidRPr="00C9227B">
        <w:rPr>
          <w:noProof/>
          <w:rPrChange w:id="38" w:author="Sam Mentens" w:date="2021-05-27T13:30:00Z">
            <w:rPr>
              <w:noProof/>
            </w:rPr>
          </w:rPrChange>
        </w:rPr>
        <w:fldChar w:fldCharType="begin"/>
      </w:r>
      <w:r w:rsidR="000C0D21" w:rsidRPr="00C9227B">
        <w:rPr>
          <w:noProof/>
        </w:rPr>
        <w:instrText xml:space="preserve"> PAGEREF _Toc63674001 \h </w:instrText>
      </w:r>
      <w:r w:rsidR="000C0D21" w:rsidRPr="00C9227B">
        <w:rPr>
          <w:noProof/>
          <w:rPrChange w:id="39" w:author="Sam Mentens" w:date="2021-05-27T13:30:00Z">
            <w:rPr>
              <w:noProof/>
            </w:rPr>
          </w:rPrChange>
        </w:rPr>
      </w:r>
      <w:r w:rsidR="000C0D21" w:rsidRPr="00C9227B">
        <w:rPr>
          <w:noProof/>
          <w:rPrChange w:id="40" w:author="Sam Mentens" w:date="2021-05-27T13:30:00Z">
            <w:rPr>
              <w:noProof/>
            </w:rPr>
          </w:rPrChange>
        </w:rPr>
        <w:fldChar w:fldCharType="separate"/>
      </w:r>
      <w:r w:rsidR="000C0D21" w:rsidRPr="00C9227B">
        <w:rPr>
          <w:noProof/>
        </w:rPr>
        <w:t>2</w:t>
      </w:r>
      <w:r w:rsidR="000C0D21" w:rsidRPr="00C9227B">
        <w:rPr>
          <w:noProof/>
          <w:rPrChange w:id="41" w:author="Sam Mentens" w:date="2021-05-27T13:30:00Z">
            <w:rPr>
              <w:noProof/>
            </w:rPr>
          </w:rPrChange>
        </w:rPr>
        <w:fldChar w:fldCharType="end"/>
      </w:r>
      <w:r w:rsidRPr="00C9227B">
        <w:rPr>
          <w:noProof/>
          <w:rPrChange w:id="42" w:author="Sam Mentens" w:date="2021-05-27T13:30:00Z">
            <w:rPr>
              <w:noProof/>
            </w:rPr>
          </w:rPrChange>
        </w:rPr>
        <w:fldChar w:fldCharType="end"/>
      </w:r>
    </w:p>
    <w:p w14:paraId="084E0E9F" w14:textId="776F2239" w:rsidR="000C0D21" w:rsidRPr="00C9227B" w:rsidRDefault="00342013">
      <w:pPr>
        <w:pStyle w:val="Inhopg3"/>
        <w:tabs>
          <w:tab w:val="left" w:pos="1320"/>
          <w:tab w:val="right" w:leader="dot" w:pos="9628"/>
        </w:tabs>
        <w:rPr>
          <w:rFonts w:asciiTheme="minorHAnsi" w:eastAsiaTheme="minorEastAsia" w:hAnsiTheme="minorHAnsi" w:cstheme="minorBidi"/>
          <w:noProof/>
          <w:color w:val="auto"/>
          <w:lang w:eastAsia="nl-BE"/>
        </w:rPr>
      </w:pPr>
      <w:r w:rsidRPr="00C9227B">
        <w:rPr>
          <w:rPrChange w:id="43" w:author="Sam Mentens" w:date="2021-05-27T13:30:00Z">
            <w:rPr/>
          </w:rPrChange>
        </w:rPr>
        <w:fldChar w:fldCharType="begin"/>
      </w:r>
      <w:r w:rsidRPr="00C9227B">
        <w:instrText xml:space="preserve"> HYPERLINK \l "_Toc63674002" </w:instrText>
      </w:r>
      <w:r w:rsidRPr="00C9227B">
        <w:rPr>
          <w:rPrChange w:id="44" w:author="Sam Mentens" w:date="2021-05-27T13:30:00Z">
            <w:rPr>
              <w:noProof/>
            </w:rPr>
          </w:rPrChange>
        </w:rPr>
        <w:fldChar w:fldCharType="separate"/>
      </w:r>
      <w:r w:rsidR="000C0D21" w:rsidRPr="00C9227B">
        <w:rPr>
          <w:rStyle w:val="Hyperlink"/>
          <w:noProof/>
          <w:rPrChange w:id="45" w:author="Sam Mentens" w:date="2021-05-27T13:30:00Z">
            <w:rPr>
              <w:rStyle w:val="Hyperlink"/>
              <w:noProof/>
              <w:lang w:val="nl-NL"/>
            </w:rPr>
          </w:rPrChange>
        </w:rPr>
        <w:t>3.1.2</w:t>
      </w:r>
      <w:r w:rsidR="000C0D21" w:rsidRPr="00C9227B">
        <w:rPr>
          <w:rFonts w:asciiTheme="minorHAnsi" w:eastAsiaTheme="minorEastAsia" w:hAnsiTheme="minorHAnsi" w:cstheme="minorBidi"/>
          <w:noProof/>
          <w:color w:val="auto"/>
          <w:lang w:eastAsia="nl-BE"/>
        </w:rPr>
        <w:tab/>
      </w:r>
      <w:r w:rsidR="000C0D21" w:rsidRPr="00C9227B">
        <w:rPr>
          <w:rStyle w:val="Hyperlink"/>
          <w:noProof/>
          <w:rPrChange w:id="46" w:author="Sam Mentens" w:date="2021-05-27T13:30:00Z">
            <w:rPr>
              <w:rStyle w:val="Hyperlink"/>
              <w:noProof/>
              <w:lang w:val="nl-NL"/>
            </w:rPr>
          </w:rPrChange>
        </w:rPr>
        <w:t>Subtitle</w:t>
      </w:r>
      <w:r w:rsidR="000C0D21" w:rsidRPr="00C9227B">
        <w:rPr>
          <w:noProof/>
        </w:rPr>
        <w:tab/>
      </w:r>
      <w:r w:rsidR="000C0D21" w:rsidRPr="00C9227B">
        <w:rPr>
          <w:noProof/>
          <w:rPrChange w:id="47" w:author="Sam Mentens" w:date="2021-05-27T13:30:00Z">
            <w:rPr>
              <w:noProof/>
            </w:rPr>
          </w:rPrChange>
        </w:rPr>
        <w:fldChar w:fldCharType="begin"/>
      </w:r>
      <w:r w:rsidR="000C0D21" w:rsidRPr="00C9227B">
        <w:rPr>
          <w:noProof/>
        </w:rPr>
        <w:instrText xml:space="preserve"> PAGEREF _Toc63674002 \h </w:instrText>
      </w:r>
      <w:r w:rsidR="000C0D21" w:rsidRPr="00C9227B">
        <w:rPr>
          <w:noProof/>
          <w:rPrChange w:id="48" w:author="Sam Mentens" w:date="2021-05-27T13:30:00Z">
            <w:rPr>
              <w:noProof/>
            </w:rPr>
          </w:rPrChange>
        </w:rPr>
      </w:r>
      <w:r w:rsidR="000C0D21" w:rsidRPr="00C9227B">
        <w:rPr>
          <w:noProof/>
          <w:rPrChange w:id="49" w:author="Sam Mentens" w:date="2021-05-27T13:30:00Z">
            <w:rPr>
              <w:noProof/>
            </w:rPr>
          </w:rPrChange>
        </w:rPr>
        <w:fldChar w:fldCharType="separate"/>
      </w:r>
      <w:r w:rsidR="000C0D21" w:rsidRPr="00C9227B">
        <w:rPr>
          <w:noProof/>
        </w:rPr>
        <w:t>2</w:t>
      </w:r>
      <w:r w:rsidR="000C0D21" w:rsidRPr="00C9227B">
        <w:rPr>
          <w:noProof/>
          <w:rPrChange w:id="50" w:author="Sam Mentens" w:date="2021-05-27T13:30:00Z">
            <w:rPr>
              <w:noProof/>
            </w:rPr>
          </w:rPrChange>
        </w:rPr>
        <w:fldChar w:fldCharType="end"/>
      </w:r>
      <w:r w:rsidRPr="00C9227B">
        <w:rPr>
          <w:noProof/>
          <w:rPrChange w:id="51" w:author="Sam Mentens" w:date="2021-05-27T13:30:00Z">
            <w:rPr>
              <w:noProof/>
            </w:rPr>
          </w:rPrChange>
        </w:rPr>
        <w:fldChar w:fldCharType="end"/>
      </w:r>
    </w:p>
    <w:p w14:paraId="35938C9B" w14:textId="0D7F4F4C" w:rsidR="000C0D21" w:rsidRPr="00C9227B" w:rsidRDefault="00342013">
      <w:pPr>
        <w:pStyle w:val="Inhopg2"/>
        <w:tabs>
          <w:tab w:val="left" w:pos="880"/>
          <w:tab w:val="right" w:leader="dot" w:pos="9628"/>
        </w:tabs>
        <w:rPr>
          <w:rFonts w:asciiTheme="minorHAnsi" w:eastAsiaTheme="minorEastAsia" w:hAnsiTheme="minorHAnsi" w:cstheme="minorBidi"/>
          <w:noProof/>
          <w:color w:val="auto"/>
          <w:lang w:eastAsia="nl-BE"/>
        </w:rPr>
      </w:pPr>
      <w:r w:rsidRPr="00C9227B">
        <w:rPr>
          <w:rPrChange w:id="52" w:author="Sam Mentens" w:date="2021-05-27T13:30:00Z">
            <w:rPr/>
          </w:rPrChange>
        </w:rPr>
        <w:fldChar w:fldCharType="begin"/>
      </w:r>
      <w:r w:rsidRPr="00C9227B">
        <w:instrText xml:space="preserve"> HYPERLINK \l "_Toc63674003" </w:instrText>
      </w:r>
      <w:r w:rsidRPr="00C9227B">
        <w:rPr>
          <w:rPrChange w:id="53" w:author="Sam Mentens" w:date="2021-05-27T13:30:00Z">
            <w:rPr>
              <w:noProof/>
            </w:rPr>
          </w:rPrChange>
        </w:rPr>
        <w:fldChar w:fldCharType="separate"/>
      </w:r>
      <w:r w:rsidR="000C0D21" w:rsidRPr="00C9227B">
        <w:rPr>
          <w:rStyle w:val="Hyperlink"/>
          <w:noProof/>
        </w:rPr>
        <w:t>3.2</w:t>
      </w:r>
      <w:r w:rsidR="000C0D21" w:rsidRPr="00C9227B">
        <w:rPr>
          <w:rFonts w:asciiTheme="minorHAnsi" w:eastAsiaTheme="minorEastAsia" w:hAnsiTheme="minorHAnsi" w:cstheme="minorBidi"/>
          <w:noProof/>
          <w:color w:val="auto"/>
          <w:lang w:eastAsia="nl-BE"/>
        </w:rPr>
        <w:tab/>
      </w:r>
      <w:r w:rsidR="000C0D21" w:rsidRPr="00C9227B">
        <w:rPr>
          <w:rStyle w:val="Hyperlink"/>
          <w:noProof/>
        </w:rPr>
        <w:t>Subtitle 2</w:t>
      </w:r>
      <w:r w:rsidR="000C0D21" w:rsidRPr="00C9227B">
        <w:rPr>
          <w:noProof/>
        </w:rPr>
        <w:tab/>
      </w:r>
      <w:r w:rsidR="000C0D21" w:rsidRPr="00C9227B">
        <w:rPr>
          <w:noProof/>
          <w:rPrChange w:id="54" w:author="Sam Mentens" w:date="2021-05-27T13:30:00Z">
            <w:rPr>
              <w:noProof/>
            </w:rPr>
          </w:rPrChange>
        </w:rPr>
        <w:fldChar w:fldCharType="begin"/>
      </w:r>
      <w:r w:rsidR="000C0D21" w:rsidRPr="00C9227B">
        <w:rPr>
          <w:noProof/>
        </w:rPr>
        <w:instrText xml:space="preserve"> PAGEREF _Toc63674003 \h </w:instrText>
      </w:r>
      <w:r w:rsidR="000C0D21" w:rsidRPr="00C9227B">
        <w:rPr>
          <w:noProof/>
          <w:rPrChange w:id="55" w:author="Sam Mentens" w:date="2021-05-27T13:30:00Z">
            <w:rPr>
              <w:noProof/>
            </w:rPr>
          </w:rPrChange>
        </w:rPr>
      </w:r>
      <w:r w:rsidR="000C0D21" w:rsidRPr="00C9227B">
        <w:rPr>
          <w:noProof/>
          <w:rPrChange w:id="56" w:author="Sam Mentens" w:date="2021-05-27T13:30:00Z">
            <w:rPr>
              <w:noProof/>
            </w:rPr>
          </w:rPrChange>
        </w:rPr>
        <w:fldChar w:fldCharType="separate"/>
      </w:r>
      <w:r w:rsidR="000C0D21" w:rsidRPr="00C9227B">
        <w:rPr>
          <w:noProof/>
        </w:rPr>
        <w:t>2</w:t>
      </w:r>
      <w:r w:rsidR="000C0D21" w:rsidRPr="00C9227B">
        <w:rPr>
          <w:noProof/>
          <w:rPrChange w:id="57" w:author="Sam Mentens" w:date="2021-05-27T13:30:00Z">
            <w:rPr>
              <w:noProof/>
            </w:rPr>
          </w:rPrChange>
        </w:rPr>
        <w:fldChar w:fldCharType="end"/>
      </w:r>
      <w:r w:rsidRPr="00C9227B">
        <w:rPr>
          <w:noProof/>
          <w:rPrChange w:id="58" w:author="Sam Mentens" w:date="2021-05-27T13:30:00Z">
            <w:rPr>
              <w:noProof/>
            </w:rPr>
          </w:rPrChange>
        </w:rPr>
        <w:fldChar w:fldCharType="end"/>
      </w:r>
    </w:p>
    <w:p w14:paraId="7885DB8A" w14:textId="6EF40C7A" w:rsidR="000C0D21" w:rsidRPr="00C9227B" w:rsidRDefault="00342013">
      <w:pPr>
        <w:pStyle w:val="Inhopg3"/>
        <w:tabs>
          <w:tab w:val="left" w:pos="1320"/>
          <w:tab w:val="right" w:leader="dot" w:pos="9628"/>
        </w:tabs>
        <w:rPr>
          <w:rFonts w:asciiTheme="minorHAnsi" w:eastAsiaTheme="minorEastAsia" w:hAnsiTheme="minorHAnsi" w:cstheme="minorBidi"/>
          <w:noProof/>
          <w:color w:val="auto"/>
          <w:lang w:eastAsia="nl-BE"/>
        </w:rPr>
      </w:pPr>
      <w:r w:rsidRPr="00C9227B">
        <w:rPr>
          <w:rPrChange w:id="59" w:author="Sam Mentens" w:date="2021-05-27T13:30:00Z">
            <w:rPr/>
          </w:rPrChange>
        </w:rPr>
        <w:fldChar w:fldCharType="begin"/>
      </w:r>
      <w:r w:rsidRPr="00C9227B">
        <w:instrText xml:space="preserve"> HYPERLINK \l "_Toc63674004" </w:instrText>
      </w:r>
      <w:r w:rsidRPr="00C9227B">
        <w:rPr>
          <w:rPrChange w:id="60" w:author="Sam Mentens" w:date="2021-05-27T13:30:00Z">
            <w:rPr>
              <w:noProof/>
            </w:rPr>
          </w:rPrChange>
        </w:rPr>
        <w:fldChar w:fldCharType="separate"/>
      </w:r>
      <w:r w:rsidR="000C0D21" w:rsidRPr="00C9227B">
        <w:rPr>
          <w:rStyle w:val="Hyperlink"/>
          <w:noProof/>
          <w:rPrChange w:id="61" w:author="Sam Mentens" w:date="2021-05-27T13:30:00Z">
            <w:rPr>
              <w:rStyle w:val="Hyperlink"/>
              <w:noProof/>
              <w:lang w:val="nl-NL"/>
            </w:rPr>
          </w:rPrChange>
        </w:rPr>
        <w:t>3.2.1</w:t>
      </w:r>
      <w:r w:rsidR="000C0D21" w:rsidRPr="00C9227B">
        <w:rPr>
          <w:rFonts w:asciiTheme="minorHAnsi" w:eastAsiaTheme="minorEastAsia" w:hAnsiTheme="minorHAnsi" w:cstheme="minorBidi"/>
          <w:noProof/>
          <w:color w:val="auto"/>
          <w:lang w:eastAsia="nl-BE"/>
        </w:rPr>
        <w:tab/>
      </w:r>
      <w:r w:rsidR="000C0D21" w:rsidRPr="00C9227B">
        <w:rPr>
          <w:rStyle w:val="Hyperlink"/>
          <w:noProof/>
          <w:rPrChange w:id="62" w:author="Sam Mentens" w:date="2021-05-27T13:30:00Z">
            <w:rPr>
              <w:rStyle w:val="Hyperlink"/>
              <w:noProof/>
              <w:lang w:val="nl-NL"/>
            </w:rPr>
          </w:rPrChange>
        </w:rPr>
        <w:t>Subtitle</w:t>
      </w:r>
      <w:r w:rsidR="000C0D21" w:rsidRPr="00C9227B">
        <w:rPr>
          <w:noProof/>
        </w:rPr>
        <w:tab/>
      </w:r>
      <w:r w:rsidR="000C0D21" w:rsidRPr="00C9227B">
        <w:rPr>
          <w:noProof/>
          <w:rPrChange w:id="63" w:author="Sam Mentens" w:date="2021-05-27T13:30:00Z">
            <w:rPr>
              <w:noProof/>
            </w:rPr>
          </w:rPrChange>
        </w:rPr>
        <w:fldChar w:fldCharType="begin"/>
      </w:r>
      <w:r w:rsidR="000C0D21" w:rsidRPr="00C9227B">
        <w:rPr>
          <w:noProof/>
        </w:rPr>
        <w:instrText xml:space="preserve"> PAGEREF _Toc63674004 \h </w:instrText>
      </w:r>
      <w:r w:rsidR="000C0D21" w:rsidRPr="00C9227B">
        <w:rPr>
          <w:noProof/>
          <w:rPrChange w:id="64" w:author="Sam Mentens" w:date="2021-05-27T13:30:00Z">
            <w:rPr>
              <w:noProof/>
            </w:rPr>
          </w:rPrChange>
        </w:rPr>
      </w:r>
      <w:r w:rsidR="000C0D21" w:rsidRPr="00C9227B">
        <w:rPr>
          <w:noProof/>
          <w:rPrChange w:id="65" w:author="Sam Mentens" w:date="2021-05-27T13:30:00Z">
            <w:rPr>
              <w:noProof/>
            </w:rPr>
          </w:rPrChange>
        </w:rPr>
        <w:fldChar w:fldCharType="separate"/>
      </w:r>
      <w:r w:rsidR="000C0D21" w:rsidRPr="00C9227B">
        <w:rPr>
          <w:noProof/>
        </w:rPr>
        <w:t>2</w:t>
      </w:r>
      <w:r w:rsidR="000C0D21" w:rsidRPr="00C9227B">
        <w:rPr>
          <w:noProof/>
          <w:rPrChange w:id="66" w:author="Sam Mentens" w:date="2021-05-27T13:30:00Z">
            <w:rPr>
              <w:noProof/>
            </w:rPr>
          </w:rPrChange>
        </w:rPr>
        <w:fldChar w:fldCharType="end"/>
      </w:r>
      <w:r w:rsidRPr="00C9227B">
        <w:rPr>
          <w:noProof/>
          <w:rPrChange w:id="67" w:author="Sam Mentens" w:date="2021-05-27T13:30:00Z">
            <w:rPr>
              <w:noProof/>
            </w:rPr>
          </w:rPrChange>
        </w:rPr>
        <w:fldChar w:fldCharType="end"/>
      </w:r>
    </w:p>
    <w:p w14:paraId="4244370B" w14:textId="5C531DDE" w:rsidR="000C0D21" w:rsidRPr="00C9227B" w:rsidRDefault="00342013">
      <w:pPr>
        <w:pStyle w:val="Inhopg3"/>
        <w:tabs>
          <w:tab w:val="left" w:pos="1320"/>
          <w:tab w:val="right" w:leader="dot" w:pos="9628"/>
        </w:tabs>
        <w:rPr>
          <w:rFonts w:asciiTheme="minorHAnsi" w:eastAsiaTheme="minorEastAsia" w:hAnsiTheme="minorHAnsi" w:cstheme="minorBidi"/>
          <w:noProof/>
          <w:color w:val="auto"/>
          <w:lang w:eastAsia="nl-BE"/>
        </w:rPr>
      </w:pPr>
      <w:r w:rsidRPr="00C9227B">
        <w:rPr>
          <w:rPrChange w:id="68" w:author="Sam Mentens" w:date="2021-05-27T13:30:00Z">
            <w:rPr/>
          </w:rPrChange>
        </w:rPr>
        <w:fldChar w:fldCharType="begin"/>
      </w:r>
      <w:r w:rsidRPr="00C9227B">
        <w:instrText xml:space="preserve"> HYPERLINK \l "_Toc63674005" </w:instrText>
      </w:r>
      <w:r w:rsidRPr="00C9227B">
        <w:rPr>
          <w:rPrChange w:id="69" w:author="Sam Mentens" w:date="2021-05-27T13:30:00Z">
            <w:rPr>
              <w:noProof/>
            </w:rPr>
          </w:rPrChange>
        </w:rPr>
        <w:fldChar w:fldCharType="separate"/>
      </w:r>
      <w:r w:rsidR="000C0D21" w:rsidRPr="00C9227B">
        <w:rPr>
          <w:rStyle w:val="Hyperlink"/>
          <w:noProof/>
          <w:rPrChange w:id="70" w:author="Sam Mentens" w:date="2021-05-27T13:30:00Z">
            <w:rPr>
              <w:rStyle w:val="Hyperlink"/>
              <w:noProof/>
              <w:lang w:val="nl-NL"/>
            </w:rPr>
          </w:rPrChange>
        </w:rPr>
        <w:t>3.2.2</w:t>
      </w:r>
      <w:r w:rsidR="000C0D21" w:rsidRPr="00C9227B">
        <w:rPr>
          <w:rFonts w:asciiTheme="minorHAnsi" w:eastAsiaTheme="minorEastAsia" w:hAnsiTheme="minorHAnsi" w:cstheme="minorBidi"/>
          <w:noProof/>
          <w:color w:val="auto"/>
          <w:lang w:eastAsia="nl-BE"/>
        </w:rPr>
        <w:tab/>
      </w:r>
      <w:r w:rsidR="000C0D21" w:rsidRPr="00C9227B">
        <w:rPr>
          <w:rStyle w:val="Hyperlink"/>
          <w:noProof/>
          <w:rPrChange w:id="71" w:author="Sam Mentens" w:date="2021-05-27T13:30:00Z">
            <w:rPr>
              <w:rStyle w:val="Hyperlink"/>
              <w:noProof/>
              <w:lang w:val="nl-NL"/>
            </w:rPr>
          </w:rPrChange>
        </w:rPr>
        <w:t>Subtitle</w:t>
      </w:r>
      <w:r w:rsidR="000C0D21" w:rsidRPr="00C9227B">
        <w:rPr>
          <w:noProof/>
        </w:rPr>
        <w:tab/>
      </w:r>
      <w:r w:rsidR="000C0D21" w:rsidRPr="00C9227B">
        <w:rPr>
          <w:noProof/>
          <w:rPrChange w:id="72" w:author="Sam Mentens" w:date="2021-05-27T13:30:00Z">
            <w:rPr>
              <w:noProof/>
            </w:rPr>
          </w:rPrChange>
        </w:rPr>
        <w:fldChar w:fldCharType="begin"/>
      </w:r>
      <w:r w:rsidR="000C0D21" w:rsidRPr="00C9227B">
        <w:rPr>
          <w:noProof/>
        </w:rPr>
        <w:instrText xml:space="preserve"> PAGEREF _Toc63674005 \h </w:instrText>
      </w:r>
      <w:r w:rsidR="000C0D21" w:rsidRPr="00C9227B">
        <w:rPr>
          <w:noProof/>
          <w:rPrChange w:id="73" w:author="Sam Mentens" w:date="2021-05-27T13:30:00Z">
            <w:rPr>
              <w:noProof/>
            </w:rPr>
          </w:rPrChange>
        </w:rPr>
      </w:r>
      <w:r w:rsidR="000C0D21" w:rsidRPr="00C9227B">
        <w:rPr>
          <w:noProof/>
          <w:rPrChange w:id="74" w:author="Sam Mentens" w:date="2021-05-27T13:30:00Z">
            <w:rPr>
              <w:noProof/>
            </w:rPr>
          </w:rPrChange>
        </w:rPr>
        <w:fldChar w:fldCharType="separate"/>
      </w:r>
      <w:r w:rsidR="000C0D21" w:rsidRPr="00C9227B">
        <w:rPr>
          <w:noProof/>
        </w:rPr>
        <w:t>2</w:t>
      </w:r>
      <w:r w:rsidR="000C0D21" w:rsidRPr="00C9227B">
        <w:rPr>
          <w:noProof/>
          <w:rPrChange w:id="75" w:author="Sam Mentens" w:date="2021-05-27T13:30:00Z">
            <w:rPr>
              <w:noProof/>
            </w:rPr>
          </w:rPrChange>
        </w:rPr>
        <w:fldChar w:fldCharType="end"/>
      </w:r>
      <w:r w:rsidRPr="00C9227B">
        <w:rPr>
          <w:noProof/>
          <w:rPrChange w:id="76" w:author="Sam Mentens" w:date="2021-05-27T13:30:00Z">
            <w:rPr>
              <w:noProof/>
            </w:rPr>
          </w:rPrChange>
        </w:rPr>
        <w:fldChar w:fldCharType="end"/>
      </w:r>
    </w:p>
    <w:p w14:paraId="4E0068DA" w14:textId="2825D066" w:rsidR="000C0D21" w:rsidRPr="00C9227B" w:rsidRDefault="00342013">
      <w:pPr>
        <w:pStyle w:val="Inhopg1"/>
        <w:tabs>
          <w:tab w:val="left" w:pos="440"/>
          <w:tab w:val="right" w:leader="dot" w:pos="9628"/>
        </w:tabs>
        <w:rPr>
          <w:rFonts w:asciiTheme="minorHAnsi" w:eastAsiaTheme="minorEastAsia" w:hAnsiTheme="minorHAnsi" w:cstheme="minorBidi"/>
          <w:noProof/>
          <w:color w:val="auto"/>
          <w:lang w:eastAsia="nl-BE"/>
        </w:rPr>
      </w:pPr>
      <w:r w:rsidRPr="00C9227B">
        <w:rPr>
          <w:rPrChange w:id="77" w:author="Sam Mentens" w:date="2021-05-27T13:30:00Z">
            <w:rPr/>
          </w:rPrChange>
        </w:rPr>
        <w:fldChar w:fldCharType="begin"/>
      </w:r>
      <w:r w:rsidRPr="00C9227B">
        <w:instrText xml:space="preserve"> HYPERLINK \l "_Toc63674006" </w:instrText>
      </w:r>
      <w:r w:rsidRPr="00C9227B">
        <w:rPr>
          <w:rPrChange w:id="78" w:author="Sam Mentens" w:date="2021-05-27T13:30:00Z">
            <w:rPr>
              <w:noProof/>
            </w:rPr>
          </w:rPrChange>
        </w:rPr>
        <w:fldChar w:fldCharType="separate"/>
      </w:r>
      <w:r w:rsidR="000C0D21" w:rsidRPr="00C9227B">
        <w:rPr>
          <w:rStyle w:val="Hyperlink"/>
          <w:noProof/>
        </w:rPr>
        <w:t>4</w:t>
      </w:r>
      <w:r w:rsidR="000C0D21" w:rsidRPr="00C9227B">
        <w:rPr>
          <w:rFonts w:asciiTheme="minorHAnsi" w:eastAsiaTheme="minorEastAsia" w:hAnsiTheme="minorHAnsi" w:cstheme="minorBidi"/>
          <w:noProof/>
          <w:color w:val="auto"/>
          <w:lang w:eastAsia="nl-BE"/>
        </w:rPr>
        <w:tab/>
      </w:r>
      <w:r w:rsidR="000C0D21" w:rsidRPr="00C9227B">
        <w:rPr>
          <w:rStyle w:val="Hyperlink"/>
          <w:noProof/>
        </w:rPr>
        <w:t>Discussion</w:t>
      </w:r>
      <w:r w:rsidR="000C0D21" w:rsidRPr="00C9227B">
        <w:rPr>
          <w:noProof/>
        </w:rPr>
        <w:tab/>
      </w:r>
      <w:r w:rsidR="000C0D21" w:rsidRPr="00C9227B">
        <w:rPr>
          <w:noProof/>
          <w:rPrChange w:id="79" w:author="Sam Mentens" w:date="2021-05-27T13:30:00Z">
            <w:rPr>
              <w:noProof/>
            </w:rPr>
          </w:rPrChange>
        </w:rPr>
        <w:fldChar w:fldCharType="begin"/>
      </w:r>
      <w:r w:rsidR="000C0D21" w:rsidRPr="00C9227B">
        <w:rPr>
          <w:noProof/>
        </w:rPr>
        <w:instrText xml:space="preserve"> PAGEREF _Toc63674006 \h </w:instrText>
      </w:r>
      <w:r w:rsidR="000C0D21" w:rsidRPr="00C9227B">
        <w:rPr>
          <w:noProof/>
          <w:rPrChange w:id="80" w:author="Sam Mentens" w:date="2021-05-27T13:30:00Z">
            <w:rPr>
              <w:noProof/>
            </w:rPr>
          </w:rPrChange>
        </w:rPr>
      </w:r>
      <w:r w:rsidR="000C0D21" w:rsidRPr="00C9227B">
        <w:rPr>
          <w:noProof/>
          <w:rPrChange w:id="81" w:author="Sam Mentens" w:date="2021-05-27T13:30:00Z">
            <w:rPr>
              <w:noProof/>
            </w:rPr>
          </w:rPrChange>
        </w:rPr>
        <w:fldChar w:fldCharType="separate"/>
      </w:r>
      <w:r w:rsidR="000C0D21" w:rsidRPr="00C9227B">
        <w:rPr>
          <w:noProof/>
        </w:rPr>
        <w:t>2</w:t>
      </w:r>
      <w:r w:rsidR="000C0D21" w:rsidRPr="00C9227B">
        <w:rPr>
          <w:noProof/>
          <w:rPrChange w:id="82" w:author="Sam Mentens" w:date="2021-05-27T13:30:00Z">
            <w:rPr>
              <w:noProof/>
            </w:rPr>
          </w:rPrChange>
        </w:rPr>
        <w:fldChar w:fldCharType="end"/>
      </w:r>
      <w:r w:rsidRPr="00C9227B">
        <w:rPr>
          <w:noProof/>
          <w:rPrChange w:id="83" w:author="Sam Mentens" w:date="2021-05-27T13:30:00Z">
            <w:rPr>
              <w:noProof/>
            </w:rPr>
          </w:rPrChange>
        </w:rPr>
        <w:fldChar w:fldCharType="end"/>
      </w:r>
    </w:p>
    <w:p w14:paraId="00C35475" w14:textId="1A7074DB" w:rsidR="000C0D21" w:rsidRPr="00C9227B" w:rsidRDefault="00342013">
      <w:pPr>
        <w:pStyle w:val="Inhopg1"/>
        <w:tabs>
          <w:tab w:val="left" w:pos="440"/>
          <w:tab w:val="right" w:leader="dot" w:pos="9628"/>
        </w:tabs>
        <w:rPr>
          <w:rFonts w:asciiTheme="minorHAnsi" w:eastAsiaTheme="minorEastAsia" w:hAnsiTheme="minorHAnsi" w:cstheme="minorBidi"/>
          <w:noProof/>
          <w:color w:val="auto"/>
          <w:lang w:eastAsia="nl-BE"/>
        </w:rPr>
      </w:pPr>
      <w:r w:rsidRPr="00C9227B">
        <w:rPr>
          <w:rPrChange w:id="84" w:author="Sam Mentens" w:date="2021-05-27T13:30:00Z">
            <w:rPr/>
          </w:rPrChange>
        </w:rPr>
        <w:fldChar w:fldCharType="begin"/>
      </w:r>
      <w:r w:rsidRPr="00C9227B">
        <w:instrText xml:space="preserve"> HYPERLINK \l "_Toc63674007" </w:instrText>
      </w:r>
      <w:r w:rsidRPr="00C9227B">
        <w:rPr>
          <w:rPrChange w:id="85" w:author="Sam Mentens" w:date="2021-05-27T13:30:00Z">
            <w:rPr>
              <w:noProof/>
            </w:rPr>
          </w:rPrChange>
        </w:rPr>
        <w:fldChar w:fldCharType="separate"/>
      </w:r>
      <w:r w:rsidR="000C0D21" w:rsidRPr="00C9227B">
        <w:rPr>
          <w:rStyle w:val="Hyperlink"/>
          <w:noProof/>
        </w:rPr>
        <w:t>5</w:t>
      </w:r>
      <w:r w:rsidR="000C0D21" w:rsidRPr="00C9227B">
        <w:rPr>
          <w:rFonts w:asciiTheme="minorHAnsi" w:eastAsiaTheme="minorEastAsia" w:hAnsiTheme="minorHAnsi" w:cstheme="minorBidi"/>
          <w:noProof/>
          <w:color w:val="auto"/>
          <w:lang w:eastAsia="nl-BE"/>
        </w:rPr>
        <w:tab/>
      </w:r>
      <w:r w:rsidR="000C0D21" w:rsidRPr="00C9227B">
        <w:rPr>
          <w:rStyle w:val="Hyperlink"/>
          <w:noProof/>
        </w:rPr>
        <w:t>Reference list</w:t>
      </w:r>
      <w:r w:rsidR="000C0D21" w:rsidRPr="00C9227B">
        <w:rPr>
          <w:noProof/>
        </w:rPr>
        <w:tab/>
      </w:r>
      <w:r w:rsidR="000C0D21" w:rsidRPr="00C9227B">
        <w:rPr>
          <w:noProof/>
          <w:rPrChange w:id="86" w:author="Sam Mentens" w:date="2021-05-27T13:30:00Z">
            <w:rPr>
              <w:noProof/>
            </w:rPr>
          </w:rPrChange>
        </w:rPr>
        <w:fldChar w:fldCharType="begin"/>
      </w:r>
      <w:r w:rsidR="000C0D21" w:rsidRPr="00C9227B">
        <w:rPr>
          <w:noProof/>
        </w:rPr>
        <w:instrText xml:space="preserve"> PAGEREF _Toc63674007 \h </w:instrText>
      </w:r>
      <w:r w:rsidR="000C0D21" w:rsidRPr="00C9227B">
        <w:rPr>
          <w:noProof/>
          <w:rPrChange w:id="87" w:author="Sam Mentens" w:date="2021-05-27T13:30:00Z">
            <w:rPr>
              <w:noProof/>
            </w:rPr>
          </w:rPrChange>
        </w:rPr>
      </w:r>
      <w:r w:rsidR="000C0D21" w:rsidRPr="00C9227B">
        <w:rPr>
          <w:noProof/>
          <w:rPrChange w:id="88" w:author="Sam Mentens" w:date="2021-05-27T13:30:00Z">
            <w:rPr>
              <w:noProof/>
            </w:rPr>
          </w:rPrChange>
        </w:rPr>
        <w:fldChar w:fldCharType="separate"/>
      </w:r>
      <w:r w:rsidR="000C0D21" w:rsidRPr="00C9227B">
        <w:rPr>
          <w:noProof/>
        </w:rPr>
        <w:t>2</w:t>
      </w:r>
      <w:r w:rsidR="000C0D21" w:rsidRPr="00C9227B">
        <w:rPr>
          <w:noProof/>
          <w:rPrChange w:id="89" w:author="Sam Mentens" w:date="2021-05-27T13:30:00Z">
            <w:rPr>
              <w:noProof/>
            </w:rPr>
          </w:rPrChange>
        </w:rPr>
        <w:fldChar w:fldCharType="end"/>
      </w:r>
      <w:r w:rsidRPr="00C9227B">
        <w:rPr>
          <w:noProof/>
          <w:rPrChange w:id="90" w:author="Sam Mentens" w:date="2021-05-27T13:30:00Z">
            <w:rPr>
              <w:noProof/>
            </w:rPr>
          </w:rPrChange>
        </w:rPr>
        <w:fldChar w:fldCharType="end"/>
      </w:r>
    </w:p>
    <w:p w14:paraId="47D95A26" w14:textId="116DD28D" w:rsidR="00582E7E" w:rsidRPr="00013E32" w:rsidRDefault="00A24E52" w:rsidP="00582E7E">
      <w:pPr>
        <w:tabs>
          <w:tab w:val="left" w:pos="284"/>
          <w:tab w:val="left" w:pos="567"/>
        </w:tabs>
      </w:pPr>
      <w:r w:rsidRPr="00C9227B">
        <w:rPr>
          <w:rPrChange w:id="91" w:author="Sam Mentens" w:date="2021-05-27T13:30:00Z">
            <w:rPr/>
          </w:rPrChange>
        </w:rPr>
        <w:fldChar w:fldCharType="end"/>
      </w:r>
      <w:bookmarkStart w:id="92" w:name="_Toc31378067"/>
      <w:bookmarkStart w:id="93" w:name="_Toc33538868"/>
      <w:bookmarkStart w:id="94" w:name="_Toc33540972"/>
      <w:bookmarkStart w:id="95" w:name="_Toc33541804"/>
      <w:bookmarkStart w:id="96" w:name="_Toc55125078"/>
      <w:bookmarkStart w:id="97" w:name="_Toc55308001"/>
      <w:bookmarkStart w:id="98" w:name="_Toc63673997"/>
    </w:p>
    <w:p w14:paraId="1C77FC6F" w14:textId="6BBCDF8F" w:rsidR="006525FF" w:rsidRPr="00C9227B" w:rsidRDefault="00A24E52" w:rsidP="00A24E52">
      <w:pPr>
        <w:pStyle w:val="Kop1"/>
        <w:rPr>
          <w:lang w:val="en-GB"/>
          <w:rPrChange w:id="99" w:author="Sam Mentens" w:date="2021-05-27T13:30:00Z">
            <w:rPr/>
          </w:rPrChange>
        </w:rPr>
      </w:pPr>
      <w:r w:rsidRPr="00C9227B">
        <w:rPr>
          <w:lang w:val="en-GB"/>
          <w:rPrChange w:id="100" w:author="Sam Mentens" w:date="2021-05-27T13:30:00Z">
            <w:rPr/>
          </w:rPrChange>
        </w:rPr>
        <w:t>Introduction</w:t>
      </w:r>
      <w:bookmarkEnd w:id="92"/>
      <w:bookmarkEnd w:id="93"/>
      <w:bookmarkEnd w:id="94"/>
      <w:bookmarkEnd w:id="95"/>
      <w:bookmarkEnd w:id="96"/>
      <w:bookmarkEnd w:id="97"/>
      <w:bookmarkEnd w:id="98"/>
    </w:p>
    <w:p w14:paraId="09602EF4" w14:textId="2D4F9FA4" w:rsidR="007B0F7B" w:rsidRPr="00013E32" w:rsidRDefault="003015F4" w:rsidP="00A24E52">
      <w:r w:rsidRPr="00013E32">
        <w:t xml:space="preserve">This project is a </w:t>
      </w:r>
      <w:r w:rsidRPr="00C9227B">
        <w:t>speedometer based on a doppler-radar.</w:t>
      </w:r>
      <w:r w:rsidR="007B0F7B" w:rsidRPr="00C9227B">
        <w:t xml:space="preserve"> I</w:t>
      </w:r>
      <w:r w:rsidR="005462E2" w:rsidRPr="00C9227B">
        <w:t>t</w:t>
      </w:r>
      <w:ins w:id="101" w:author="Sam Mentens" w:date="2021-05-20T11:35:00Z">
        <w:r w:rsidR="001413B5" w:rsidRPr="00C9227B">
          <w:t xml:space="preserve"> m</w:t>
        </w:r>
      </w:ins>
      <w:del w:id="102" w:author="Sam Mentens" w:date="2021-05-20T11:35:00Z">
        <w:r w:rsidR="005462E2" w:rsidRPr="00C9227B" w:rsidDel="001413B5">
          <w:delText xml:space="preserve"> </w:delText>
        </w:r>
        <w:commentRangeStart w:id="103"/>
        <w:r w:rsidR="005462E2" w:rsidRPr="00C9227B" w:rsidDel="001413B5">
          <w:rPr>
            <w:highlight w:val="green"/>
            <w:rPrChange w:id="104" w:author="Sam Mentens" w:date="2021-05-27T13:30:00Z">
              <w:rPr/>
            </w:rPrChange>
          </w:rPr>
          <w:delText>will</w:delText>
        </w:r>
        <w:commentRangeEnd w:id="103"/>
        <w:r w:rsidR="00544112" w:rsidRPr="00C9227B" w:rsidDel="001413B5">
          <w:rPr>
            <w:rStyle w:val="Verwijzingopmerking"/>
          </w:rPr>
          <w:commentReference w:id="103"/>
        </w:r>
        <w:r w:rsidR="005462E2" w:rsidRPr="00C9227B" w:rsidDel="001413B5">
          <w:delText xml:space="preserve"> m</w:delText>
        </w:r>
      </w:del>
      <w:r w:rsidR="005462E2" w:rsidRPr="00C9227B">
        <w:t>easure</w:t>
      </w:r>
      <w:ins w:id="106" w:author="Sam Mentens" w:date="2021-05-20T11:35:00Z">
        <w:r w:rsidR="001413B5" w:rsidRPr="00C9227B">
          <w:t>s</w:t>
        </w:r>
      </w:ins>
      <w:r w:rsidR="005462E2" w:rsidRPr="00C9227B">
        <w:t xml:space="preserve"> the speed of a moving object with an accuracy of 0</w:t>
      </w:r>
      <w:r w:rsidR="00E501EB" w:rsidRPr="00C9227B">
        <w:t>.</w:t>
      </w:r>
      <w:r w:rsidR="005462E2" w:rsidRPr="00C9227B">
        <w:t xml:space="preserve">24 m/s. </w:t>
      </w:r>
      <w:r w:rsidRPr="00C9227B">
        <w:t>It</w:t>
      </w:r>
      <w:r w:rsidR="007B0F7B" w:rsidRPr="00C9227B">
        <w:t xml:space="preserve"> is</w:t>
      </w:r>
      <w:r w:rsidRPr="00C9227B">
        <w:t xml:space="preserve"> a</w:t>
      </w:r>
      <w:ins w:id="107" w:author="Sam Mentens" w:date="2021-05-27T12:37:00Z">
        <w:r w:rsidR="001962A2" w:rsidRPr="00C9227B">
          <w:t>n</w:t>
        </w:r>
      </w:ins>
      <w:r w:rsidRPr="00C9227B">
        <w:t xml:space="preserve"> </w:t>
      </w:r>
      <w:ins w:id="108" w:author="Sam Mentens" w:date="2021-05-20T11:32:00Z">
        <w:r w:rsidR="00C10772" w:rsidRPr="00C9227B">
          <w:rPr>
            <w:rPrChange w:id="109" w:author="Sam Mentens" w:date="2021-05-27T13:30:00Z">
              <w:rPr>
                <w:rFonts w:ascii="Arial" w:hAnsi="Arial" w:cs="Arial"/>
                <w:color w:val="202124"/>
                <w:sz w:val="54"/>
                <w:szCs w:val="54"/>
                <w:shd w:val="clear" w:color="auto" w:fill="FFFFFF"/>
              </w:rPr>
            </w:rPrChange>
          </w:rPr>
          <w:t>affordable</w:t>
        </w:r>
      </w:ins>
      <w:del w:id="110" w:author="Sam Mentens" w:date="2021-05-20T11:32:00Z">
        <w:r w:rsidRPr="00C9227B" w:rsidDel="00C10772">
          <w:delText>cheap</w:delText>
        </w:r>
      </w:del>
      <w:del w:id="111" w:author="Caroline Simon" w:date="2021-05-14T14:27:00Z">
        <w:r w:rsidR="00560974" w:rsidRPr="00C9227B" w:rsidDel="00544112">
          <w:delText xml:space="preserve"> </w:delText>
        </w:r>
      </w:del>
      <w:ins w:id="112" w:author="Caroline Simon" w:date="2021-05-14T14:27:00Z">
        <w:del w:id="113" w:author="Sam Mentens" w:date="2021-05-20T11:32:00Z">
          <w:r w:rsidR="00544112" w:rsidRPr="00C9227B" w:rsidDel="00C10772">
            <w:rPr>
              <w:rPrChange w:id="114" w:author="Sam Mentens" w:date="2021-05-27T13:30:00Z">
                <w:rPr>
                  <w:color w:val="FF0000"/>
                </w:rPr>
              </w:rPrChange>
            </w:rPr>
            <w:delText>STinf</w:delText>
          </w:r>
        </w:del>
      </w:ins>
      <w:del w:id="115" w:author="Caroline Simon" w:date="2021-05-14T14:27:00Z">
        <w:r w:rsidR="00560974" w:rsidRPr="00C9227B" w:rsidDel="00544112">
          <w:delText>project</w:delText>
        </w:r>
      </w:del>
      <w:r w:rsidR="00560974" w:rsidRPr="00C9227B">
        <w:t xml:space="preserve">, </w:t>
      </w:r>
      <w:r w:rsidRPr="00C9227B">
        <w:t xml:space="preserve">easy </w:t>
      </w:r>
      <w:r w:rsidR="007B0F7B" w:rsidRPr="00C9227B">
        <w:t xml:space="preserve">to make </w:t>
      </w:r>
      <w:r w:rsidRPr="00C9227B">
        <w:t>project</w:t>
      </w:r>
      <w:r w:rsidR="00560974" w:rsidRPr="00C9227B">
        <w:t xml:space="preserve"> and most of the components are </w:t>
      </w:r>
      <w:del w:id="116" w:author="Sam Mentens" w:date="2021-05-20T11:35:00Z">
        <w:r w:rsidR="00560974" w:rsidRPr="00C9227B" w:rsidDel="001413B5">
          <w:delText>easy to get</w:delText>
        </w:r>
      </w:del>
      <w:ins w:id="117" w:author="Sam Mentens" w:date="2021-05-20T11:35:00Z">
        <w:r w:rsidR="001413B5" w:rsidRPr="00C9227B">
          <w:rPr>
            <w:rPrChange w:id="118" w:author="Sam Mentens" w:date="2021-05-27T13:30:00Z">
              <w:rPr>
                <w:color w:val="FF0000"/>
              </w:rPr>
            </w:rPrChange>
          </w:rPr>
          <w:t>within reach</w:t>
        </w:r>
      </w:ins>
      <w:r w:rsidRPr="00013E32">
        <w:t>.</w:t>
      </w:r>
      <w:r w:rsidR="007B0F7B" w:rsidRPr="00C9227B">
        <w:t xml:space="preserve"> </w:t>
      </w:r>
      <w:ins w:id="119" w:author="Caroline Simon" w:date="2021-05-14T14:27:00Z">
        <w:del w:id="120" w:author="Sam Mentens" w:date="2021-05-20T11:35:00Z">
          <w:r w:rsidR="00544112" w:rsidRPr="00C9227B" w:rsidDel="001413B5">
            <w:rPr>
              <w:rPrChange w:id="121" w:author="Sam Mentens" w:date="2021-05-27T13:30:00Z">
                <w:rPr>
                  <w:color w:val="FF0000"/>
                </w:rPr>
              </w:rPrChange>
            </w:rPr>
            <w:delText>STinf</w:delText>
          </w:r>
        </w:del>
      </w:ins>
    </w:p>
    <w:p w14:paraId="568FDB3A" w14:textId="2370850D" w:rsidR="00560974" w:rsidRPr="00C9227B" w:rsidRDefault="00560974" w:rsidP="00A24E52">
      <w:r w:rsidRPr="00C9227B">
        <w:t>There are three types</w:t>
      </w:r>
      <w:ins w:id="122" w:author="Caroline Simon" w:date="2021-05-14T14:27:00Z">
        <w:r w:rsidR="00544112" w:rsidRPr="00C9227B">
          <w:t xml:space="preserve"> of</w:t>
        </w:r>
        <w:del w:id="123" w:author="Sam Mentens" w:date="2021-05-25T11:20:00Z">
          <w:r w:rsidR="00544112" w:rsidRPr="00C9227B" w:rsidDel="00B241F5">
            <w:delText>…colon</w:delText>
          </w:r>
        </w:del>
      </w:ins>
      <w:ins w:id="124" w:author="Sam Mentens" w:date="2021-05-25T11:20:00Z">
        <w:r w:rsidR="00B241F5" w:rsidRPr="00C9227B">
          <w:t xml:space="preserve"> speedometers</w:t>
        </w:r>
      </w:ins>
      <w:ins w:id="125" w:author="Caroline Simon" w:date="2021-05-14T14:27:00Z">
        <w:r w:rsidR="00544112" w:rsidRPr="00C9227B">
          <w:t xml:space="preserve"> a</w:t>
        </w:r>
      </w:ins>
      <w:r w:rsidRPr="00C9227B">
        <w:t xml:space="preserve"> mechanical, </w:t>
      </w:r>
      <w:ins w:id="126" w:author="Caroline Simon" w:date="2021-05-14T14:27:00Z">
        <w:r w:rsidR="00544112" w:rsidRPr="00C9227B">
          <w:t xml:space="preserve">an </w:t>
        </w:r>
      </w:ins>
      <w:r w:rsidRPr="00C9227B">
        <w:t xml:space="preserve">electromechanical and </w:t>
      </w:r>
      <w:ins w:id="127" w:author="Caroline Simon" w:date="2021-05-14T14:27:00Z">
        <w:r w:rsidR="00544112" w:rsidRPr="00C9227B">
          <w:t xml:space="preserve">an </w:t>
        </w:r>
      </w:ins>
      <w:r w:rsidRPr="00C9227B">
        <w:t>electronic speedometer</w:t>
      </w:r>
      <w:ins w:id="128" w:author="Sam Mentens" w:date="2021-05-25T11:20:00Z">
        <w:r w:rsidR="00B241F5" w:rsidRPr="00C9227B">
          <w:t>s</w:t>
        </w:r>
      </w:ins>
      <w:r w:rsidRPr="00C9227B">
        <w:t>. This project is an electronic type.</w:t>
      </w:r>
    </w:p>
    <w:p w14:paraId="71541DBD" w14:textId="567270F1" w:rsidR="005D431C" w:rsidRPr="00C9227B" w:rsidRDefault="005D431C" w:rsidP="00A24E52">
      <w:r w:rsidRPr="00C9227B">
        <w:t xml:space="preserve">These type of speedometer are frequently used in speed </w:t>
      </w:r>
      <w:commentRangeStart w:id="129"/>
      <w:r w:rsidRPr="00C9227B">
        <w:t>camera</w:t>
      </w:r>
      <w:del w:id="130" w:author="Sam Mentens" w:date="2021-05-20T11:36:00Z">
        <w:r w:rsidRPr="00C9227B" w:rsidDel="001413B5">
          <w:delText>’</w:delText>
        </w:r>
      </w:del>
      <w:r w:rsidRPr="00C9227B">
        <w:t>s</w:t>
      </w:r>
      <w:commentRangeEnd w:id="129"/>
      <w:r w:rsidR="00544112" w:rsidRPr="00C9227B">
        <w:rPr>
          <w:rPrChange w:id="131" w:author="Sam Mentens" w:date="2021-05-27T13:30:00Z">
            <w:rPr>
              <w:rStyle w:val="Verwijzingopmerking"/>
            </w:rPr>
          </w:rPrChange>
        </w:rPr>
        <w:commentReference w:id="129"/>
      </w:r>
      <w:r w:rsidRPr="00013E32">
        <w:t xml:space="preserve"> on the side of the road.</w:t>
      </w:r>
    </w:p>
    <w:p w14:paraId="2CA6AAC2" w14:textId="4076EC2F" w:rsidR="003015F4" w:rsidRPr="00C9227B" w:rsidRDefault="001976DD" w:rsidP="00A24E52">
      <w:r w:rsidRPr="00C9227B">
        <w:t xml:space="preserve">In this </w:t>
      </w:r>
      <w:r w:rsidR="005462E2" w:rsidRPr="00C9227B">
        <w:t xml:space="preserve">Application Note </w:t>
      </w:r>
      <w:del w:id="133" w:author="Sam Mentens" w:date="2021-05-20T11:44:00Z">
        <w:r w:rsidR="000C7F52" w:rsidRPr="00C9227B" w:rsidDel="001413B5">
          <w:delText xml:space="preserve">it </w:delText>
        </w:r>
        <w:r w:rsidR="000C7F52" w:rsidRPr="00C9227B" w:rsidDel="001413B5">
          <w:rPr>
            <w:highlight w:val="green"/>
            <w:rPrChange w:id="134" w:author="Sam Mentens" w:date="2021-05-27T13:30:00Z">
              <w:rPr/>
            </w:rPrChange>
          </w:rPr>
          <w:delText>will</w:delText>
        </w:r>
        <w:r w:rsidR="000C7F52" w:rsidRPr="00C9227B" w:rsidDel="001413B5">
          <w:delText xml:space="preserve"> </w:delText>
        </w:r>
        <w:r w:rsidR="000C7F52" w:rsidRPr="00C9227B" w:rsidDel="001413B5">
          <w:rPr>
            <w:color w:val="FF0000"/>
            <w:rPrChange w:id="135" w:author="Sam Mentens" w:date="2021-05-27T13:30:00Z">
              <w:rPr/>
            </w:rPrChange>
          </w:rPr>
          <w:delText>go about</w:delText>
        </w:r>
      </w:del>
      <w:ins w:id="136" w:author="Sam Mentens" w:date="2021-05-27T12:37:00Z">
        <w:r w:rsidR="001962A2" w:rsidRPr="00013E32">
          <w:t>t</w:t>
        </w:r>
      </w:ins>
      <w:ins w:id="137" w:author="Sam Mentens" w:date="2021-05-20T11:44:00Z">
        <w:r w:rsidR="001413B5" w:rsidRPr="00C9227B">
          <w:t>hese topics</w:t>
        </w:r>
      </w:ins>
      <w:ins w:id="138" w:author="Sam Mentens" w:date="2021-05-20T11:45:00Z">
        <w:r w:rsidR="001413B5" w:rsidRPr="00C9227B">
          <w:t xml:space="preserve"> will be discussed</w:t>
        </w:r>
        <w:r w:rsidR="004024B7" w:rsidRPr="00C9227B">
          <w:t>:</w:t>
        </w:r>
      </w:ins>
      <w:r w:rsidR="000C7F52" w:rsidRPr="00C9227B">
        <w:rPr>
          <w:color w:val="FF0000"/>
          <w:rPrChange w:id="139" w:author="Sam Mentens" w:date="2021-05-27T13:30:00Z">
            <w:rPr/>
          </w:rPrChange>
        </w:rPr>
        <w:t xml:space="preserve"> </w:t>
      </w:r>
      <w:ins w:id="140" w:author="Caroline Simon" w:date="2021-05-14T14:28:00Z">
        <w:del w:id="141" w:author="Sam Mentens" w:date="2021-05-20T11:38:00Z">
          <w:r w:rsidR="00544112" w:rsidRPr="00C9227B" w:rsidDel="001413B5">
            <w:delText>GRDutch!</w:delText>
          </w:r>
        </w:del>
      </w:ins>
      <w:r w:rsidR="000C7F52" w:rsidRPr="00C9227B">
        <w:t>the materials and methods used in the project</w:t>
      </w:r>
      <w:r w:rsidR="005462E2" w:rsidRPr="00C9227B">
        <w:t xml:space="preserve">, the results and the obstacles encountered during the project. </w:t>
      </w:r>
    </w:p>
    <w:p w14:paraId="2E20A636" w14:textId="77777777" w:rsidR="009603E0" w:rsidRPr="00C9227B" w:rsidRDefault="009603E0">
      <w:pPr>
        <w:suppressAutoHyphens w:val="0"/>
        <w:spacing w:after="160" w:line="242" w:lineRule="auto"/>
        <w:jc w:val="left"/>
        <w:rPr>
          <w:rFonts w:ascii="Calibri Light" w:eastAsia="Times New Roman" w:hAnsi="Calibri Light"/>
          <w:bCs/>
          <w:color w:val="58A618"/>
          <w:spacing w:val="15"/>
          <w:sz w:val="36"/>
          <w:szCs w:val="32"/>
        </w:rPr>
      </w:pPr>
      <w:bookmarkStart w:id="142" w:name="_Toc31378068"/>
      <w:bookmarkStart w:id="143" w:name="_Toc33538869"/>
      <w:bookmarkStart w:id="144" w:name="_Toc33540973"/>
      <w:bookmarkStart w:id="145" w:name="_Toc33541805"/>
      <w:bookmarkStart w:id="146" w:name="_Toc55125079"/>
      <w:bookmarkStart w:id="147" w:name="_Toc55308002"/>
      <w:r w:rsidRPr="00C9227B">
        <w:br w:type="page"/>
      </w:r>
    </w:p>
    <w:p w14:paraId="46D1CD9F" w14:textId="77777777" w:rsidR="0079382B" w:rsidRPr="00C9227B" w:rsidRDefault="0079382B" w:rsidP="0079382B">
      <w:pPr>
        <w:pStyle w:val="Kop1"/>
        <w:rPr>
          <w:ins w:id="148" w:author="Sam Mentens" w:date="2021-05-20T12:03:00Z"/>
          <w:lang w:val="en-GB"/>
          <w:rPrChange w:id="149" w:author="Sam Mentens" w:date="2021-05-27T13:30:00Z">
            <w:rPr>
              <w:ins w:id="150" w:author="Sam Mentens" w:date="2021-05-20T12:03:00Z"/>
            </w:rPr>
          </w:rPrChange>
        </w:rPr>
      </w:pPr>
      <w:bookmarkStart w:id="151" w:name="_Toc63673998"/>
      <w:ins w:id="152" w:author="Sam Mentens" w:date="2021-05-20T12:03:00Z">
        <w:r w:rsidRPr="00C9227B">
          <w:rPr>
            <w:lang w:val="en-GB"/>
            <w:rPrChange w:id="153" w:author="Sam Mentens" w:date="2021-05-27T13:30:00Z">
              <w:rPr>
                <w:shd w:val="clear" w:color="auto" w:fill="F5F5F5"/>
              </w:rPr>
            </w:rPrChange>
          </w:rPr>
          <w:lastRenderedPageBreak/>
          <w:t>list of abbreviations used</w:t>
        </w:r>
      </w:ins>
    </w:p>
    <w:p w14:paraId="1DD0A73F" w14:textId="77777777" w:rsidR="0079382B" w:rsidRPr="00C9227B" w:rsidRDefault="0079382B" w:rsidP="0079382B">
      <w:pPr>
        <w:pStyle w:val="Geenafstand"/>
        <w:rPr>
          <w:ins w:id="154" w:author="Sam Mentens" w:date="2021-05-20T12:04:00Z"/>
          <w:lang w:val="en-GB"/>
          <w:rPrChange w:id="155" w:author="Sam Mentens" w:date="2021-05-27T13:30:00Z">
            <w:rPr>
              <w:ins w:id="156" w:author="Sam Mentens" w:date="2021-05-20T12:04:00Z"/>
            </w:rPr>
          </w:rPrChange>
        </w:rPr>
      </w:pPr>
    </w:p>
    <w:p w14:paraId="30F22477" w14:textId="5CACDBBE" w:rsidR="00EA09B3" w:rsidRDefault="00EA09B3">
      <w:pPr>
        <w:pStyle w:val="Geenafstand"/>
        <w:rPr>
          <w:ins w:id="157" w:author="Sam Mentens" w:date="2021-05-29T15:20:00Z"/>
          <w:lang w:val="en-GB"/>
        </w:rPr>
      </w:pPr>
      <w:ins w:id="158" w:author="Sam Mentens" w:date="2021-05-29T15:20:00Z">
        <w:r>
          <w:rPr>
            <w:lang w:val="en-GB"/>
          </w:rPr>
          <w:t>IC: integrated circuit</w:t>
        </w:r>
      </w:ins>
    </w:p>
    <w:p w14:paraId="39C296EF" w14:textId="393B3F24" w:rsidR="00EA09B3" w:rsidRPr="00013E32" w:rsidRDefault="002300C5">
      <w:pPr>
        <w:pStyle w:val="Geenafstand"/>
        <w:rPr>
          <w:ins w:id="159" w:author="Sam Mentens" w:date="2021-05-27T12:39:00Z"/>
          <w:lang w:val="en-GB"/>
        </w:rPr>
      </w:pPr>
      <w:ins w:id="160" w:author="Sam Mentens" w:date="2021-05-24T16:15:00Z">
        <w:r w:rsidRPr="00C9227B">
          <w:rPr>
            <w:lang w:val="en-GB"/>
            <w:rPrChange w:id="161" w:author="Sam Mentens" w:date="2021-05-27T13:30:00Z">
              <w:rPr>
                <w:rFonts w:ascii="Calibri" w:eastAsia="Calibri" w:hAnsi="Calibri" w:cs="Times New Roman"/>
                <w:color w:val="0A0203"/>
                <w:lang w:val="en-GB"/>
              </w:rPr>
            </w:rPrChange>
          </w:rPr>
          <w:t>SMD</w:t>
        </w:r>
      </w:ins>
      <w:ins w:id="162" w:author="Sam Mentens" w:date="2021-05-20T12:04:00Z">
        <w:r w:rsidR="0079382B" w:rsidRPr="00C9227B">
          <w:rPr>
            <w:lang w:val="en-GB"/>
            <w:rPrChange w:id="163" w:author="Sam Mentens" w:date="2021-05-27T13:30:00Z">
              <w:rPr>
                <w:rFonts w:ascii="Calibri" w:eastAsia="Calibri" w:hAnsi="Calibri" w:cs="Times New Roman"/>
                <w:color w:val="0A0203"/>
                <w:lang w:val="en-GB"/>
              </w:rPr>
            </w:rPrChange>
          </w:rPr>
          <w:t xml:space="preserve">: </w:t>
        </w:r>
        <w:proofErr w:type="spellStart"/>
        <w:r w:rsidR="0079382B" w:rsidRPr="00C9227B">
          <w:rPr>
            <w:lang w:val="en-GB"/>
            <w:rPrChange w:id="164" w:author="Sam Mentens" w:date="2021-05-27T13:30:00Z">
              <w:rPr>
                <w:rFonts w:ascii="Calibri" w:eastAsia="Calibri" w:hAnsi="Calibri" w:cs="Times New Roman"/>
                <w:color w:val="0A0203"/>
                <w:lang w:val="en-GB"/>
              </w:rPr>
            </w:rPrChange>
          </w:rPr>
          <w:t>suface</w:t>
        </w:r>
        <w:proofErr w:type="spellEnd"/>
        <w:r w:rsidR="0079382B" w:rsidRPr="00C9227B">
          <w:rPr>
            <w:lang w:val="en-GB"/>
            <w:rPrChange w:id="165" w:author="Sam Mentens" w:date="2021-05-27T13:30:00Z">
              <w:rPr>
                <w:rFonts w:ascii="Calibri" w:eastAsia="Calibri" w:hAnsi="Calibri" w:cs="Times New Roman"/>
                <w:color w:val="0A0203"/>
                <w:lang w:val="en-GB"/>
              </w:rPr>
            </w:rPrChange>
          </w:rPr>
          <w:t>-mounted device</w:t>
        </w:r>
      </w:ins>
    </w:p>
    <w:p w14:paraId="42F4852B" w14:textId="1279221B" w:rsidR="0079382B" w:rsidRPr="00EA09B3" w:rsidRDefault="00E2303C">
      <w:pPr>
        <w:pStyle w:val="Geenafstand"/>
        <w:rPr>
          <w:ins w:id="166" w:author="Sam Mentens" w:date="2021-05-20T12:02:00Z"/>
          <w:rPrChange w:id="167" w:author="Sam Mentens" w:date="2021-05-29T15:20:00Z">
            <w:rPr>
              <w:ins w:id="168" w:author="Sam Mentens" w:date="2021-05-20T12:02:00Z"/>
              <w:rFonts w:ascii="Calibri Light" w:hAnsi="Calibri Light"/>
              <w:bCs/>
              <w:color w:val="58A618"/>
              <w:sz w:val="36"/>
              <w:szCs w:val="32"/>
            </w:rPr>
          </w:rPrChange>
        </w:rPr>
        <w:pPrChange w:id="169" w:author="Sam Mentens" w:date="2021-05-20T12:03:00Z">
          <w:pPr>
            <w:suppressAutoHyphens w:val="0"/>
            <w:spacing w:after="160" w:line="242" w:lineRule="auto"/>
            <w:jc w:val="left"/>
          </w:pPr>
        </w:pPrChange>
      </w:pPr>
      <w:ins w:id="170" w:author="Sam Mentens" w:date="2021-05-27T12:39:00Z">
        <w:r w:rsidRPr="00C9227B">
          <w:rPr>
            <w:lang w:val="en-GB"/>
            <w:rPrChange w:id="171" w:author="Sam Mentens" w:date="2021-05-27T13:30:00Z">
              <w:rPr/>
            </w:rPrChange>
          </w:rPr>
          <w:t xml:space="preserve">PCB: </w:t>
        </w:r>
      </w:ins>
      <w:ins w:id="172" w:author="Sam Mentens" w:date="2021-05-27T12:41:00Z">
        <w:r w:rsidR="00927ACA" w:rsidRPr="00C9227B">
          <w:rPr>
            <w:lang w:val="en-GB"/>
            <w:rPrChange w:id="173" w:author="Sam Mentens" w:date="2021-05-27T13:30:00Z">
              <w:rPr/>
            </w:rPrChange>
          </w:rPr>
          <w:t>p</w:t>
        </w:r>
      </w:ins>
      <w:ins w:id="174" w:author="Sam Mentens" w:date="2021-05-27T12:40:00Z">
        <w:r w:rsidR="00F86D79" w:rsidRPr="00C9227B">
          <w:rPr>
            <w:lang w:val="en-GB"/>
            <w:rPrChange w:id="175" w:author="Sam Mentens" w:date="2021-05-27T13:30:00Z">
              <w:rPr/>
            </w:rPrChange>
          </w:rPr>
          <w:t>rinted circuit board</w:t>
        </w:r>
      </w:ins>
      <w:ins w:id="176" w:author="Sam Mentens" w:date="2021-05-20T12:02:00Z">
        <w:r w:rsidR="0079382B" w:rsidRPr="00C9227B">
          <w:rPr>
            <w:lang w:val="en-GB"/>
            <w:rPrChange w:id="177" w:author="Sam Mentens" w:date="2021-05-27T13:30:00Z">
              <w:rPr/>
            </w:rPrChange>
          </w:rPr>
          <w:br w:type="page"/>
        </w:r>
      </w:ins>
    </w:p>
    <w:p w14:paraId="1B675DCA" w14:textId="060D2FEF" w:rsidR="00AE78E0" w:rsidRPr="00C9227B" w:rsidRDefault="00A24E52" w:rsidP="00B61832">
      <w:pPr>
        <w:pStyle w:val="Kop1"/>
        <w:rPr>
          <w:lang w:val="en-GB"/>
          <w:rPrChange w:id="178" w:author="Sam Mentens" w:date="2021-05-27T13:30:00Z">
            <w:rPr/>
          </w:rPrChange>
        </w:rPr>
      </w:pPr>
      <w:r w:rsidRPr="00C9227B">
        <w:rPr>
          <w:lang w:val="en-GB"/>
          <w:rPrChange w:id="179" w:author="Sam Mentens" w:date="2021-05-27T13:30:00Z">
            <w:rPr/>
          </w:rPrChange>
        </w:rPr>
        <w:lastRenderedPageBreak/>
        <w:t xml:space="preserve">Material and </w:t>
      </w:r>
      <w:commentRangeStart w:id="180"/>
      <w:r w:rsidRPr="00C9227B">
        <w:rPr>
          <w:lang w:val="en-GB"/>
          <w:rPrChange w:id="181" w:author="Sam Mentens" w:date="2021-05-27T13:30:00Z">
            <w:rPr/>
          </w:rPrChange>
        </w:rPr>
        <w:t>methods</w:t>
      </w:r>
      <w:bookmarkEnd w:id="142"/>
      <w:bookmarkEnd w:id="143"/>
      <w:bookmarkEnd w:id="144"/>
      <w:bookmarkEnd w:id="145"/>
      <w:bookmarkEnd w:id="146"/>
      <w:bookmarkEnd w:id="147"/>
      <w:bookmarkEnd w:id="151"/>
      <w:commentRangeEnd w:id="180"/>
      <w:r w:rsidR="00544112" w:rsidRPr="00C9227B">
        <w:rPr>
          <w:rStyle w:val="Verwijzingopmerking"/>
          <w:rFonts w:ascii="Calibri" w:eastAsia="Calibri" w:hAnsi="Calibri"/>
          <w:bCs w:val="0"/>
          <w:color w:val="0A0203"/>
          <w:spacing w:val="0"/>
          <w:lang w:val="en-GB"/>
          <w:rPrChange w:id="182" w:author="Sam Mentens" w:date="2021-05-27T13:30:00Z">
            <w:rPr>
              <w:rStyle w:val="Verwijzingopmerking"/>
              <w:rFonts w:ascii="Calibri" w:eastAsia="Calibri" w:hAnsi="Calibri"/>
              <w:bCs w:val="0"/>
              <w:color w:val="0A0203"/>
              <w:spacing w:val="0"/>
              <w:lang w:val="nl-BE"/>
            </w:rPr>
          </w:rPrChange>
        </w:rPr>
        <w:commentReference w:id="180"/>
      </w:r>
    </w:p>
    <w:tbl>
      <w:tblPr>
        <w:tblStyle w:val="Tabelraster"/>
        <w:tblW w:w="0" w:type="auto"/>
        <w:tblLook w:val="04A0" w:firstRow="1" w:lastRow="0" w:firstColumn="1" w:lastColumn="0" w:noHBand="0" w:noVBand="1"/>
      </w:tblPr>
      <w:tblGrid>
        <w:gridCol w:w="1377"/>
        <w:gridCol w:w="1313"/>
        <w:gridCol w:w="2418"/>
        <w:gridCol w:w="1630"/>
        <w:gridCol w:w="1054"/>
        <w:gridCol w:w="1836"/>
      </w:tblGrid>
      <w:tr w:rsidR="00330826" w:rsidRPr="00C9227B" w14:paraId="2FC6A95F" w14:textId="2C406B4D" w:rsidTr="003F669C">
        <w:trPr>
          <w:trHeight w:val="170"/>
        </w:trPr>
        <w:tc>
          <w:tcPr>
            <w:tcW w:w="1377" w:type="dxa"/>
          </w:tcPr>
          <w:p w14:paraId="22FF4379" w14:textId="6D7778EF" w:rsidR="00330826" w:rsidRPr="00C9227B" w:rsidRDefault="00330826" w:rsidP="00220AA4">
            <w:pPr>
              <w:spacing w:after="0"/>
              <w:rPr>
                <w:rFonts w:asciiTheme="minorHAnsi" w:hAnsiTheme="minorHAnsi" w:cstheme="minorHAnsi"/>
              </w:rPr>
            </w:pPr>
            <w:r w:rsidRPr="00013E32">
              <w:rPr>
                <w:rFonts w:asciiTheme="minorHAnsi" w:hAnsiTheme="minorHAnsi" w:cstheme="minorHAnsi"/>
              </w:rPr>
              <w:t>Type</w:t>
            </w:r>
          </w:p>
        </w:tc>
        <w:tc>
          <w:tcPr>
            <w:tcW w:w="1313" w:type="dxa"/>
          </w:tcPr>
          <w:p w14:paraId="0D4E4493" w14:textId="57102F9B"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Component</w:t>
            </w:r>
          </w:p>
        </w:tc>
        <w:tc>
          <w:tcPr>
            <w:tcW w:w="2418" w:type="dxa"/>
          </w:tcPr>
          <w:p w14:paraId="0EA97AA5" w14:textId="3BFC2D35"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Component nr.</w:t>
            </w:r>
          </w:p>
        </w:tc>
        <w:tc>
          <w:tcPr>
            <w:tcW w:w="1630" w:type="dxa"/>
          </w:tcPr>
          <w:p w14:paraId="16D2CB1C" w14:textId="25888DB0"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Price a piece</w:t>
            </w:r>
            <w:r w:rsidR="003F669C" w:rsidRPr="00C9227B">
              <w:rPr>
                <w:rFonts w:asciiTheme="minorHAnsi" w:hAnsiTheme="minorHAnsi" w:cstheme="minorHAnsi"/>
              </w:rPr>
              <w:t xml:space="preserve"> (€)</w:t>
            </w:r>
          </w:p>
        </w:tc>
        <w:tc>
          <w:tcPr>
            <w:tcW w:w="1054" w:type="dxa"/>
          </w:tcPr>
          <w:p w14:paraId="2811B29C" w14:textId="0785F8A0"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Supplier</w:t>
            </w:r>
          </w:p>
        </w:tc>
        <w:tc>
          <w:tcPr>
            <w:tcW w:w="1836" w:type="dxa"/>
          </w:tcPr>
          <w:p w14:paraId="3E6124EA" w14:textId="75EB96B0"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Delivery Date</w:t>
            </w:r>
          </w:p>
        </w:tc>
      </w:tr>
      <w:tr w:rsidR="00330826" w:rsidRPr="00C9227B" w14:paraId="27148478" w14:textId="2FD20AD6" w:rsidTr="003F669C">
        <w:trPr>
          <w:trHeight w:val="170"/>
        </w:trPr>
        <w:tc>
          <w:tcPr>
            <w:tcW w:w="1377" w:type="dxa"/>
          </w:tcPr>
          <w:p w14:paraId="7763B261" w14:textId="517AECB9"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Resistor (Ω)</w:t>
            </w:r>
          </w:p>
        </w:tc>
        <w:tc>
          <w:tcPr>
            <w:tcW w:w="1313" w:type="dxa"/>
          </w:tcPr>
          <w:p w14:paraId="735C5DD4" w14:textId="22AD6934"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1K</w:t>
            </w:r>
          </w:p>
        </w:tc>
        <w:tc>
          <w:tcPr>
            <w:tcW w:w="2418" w:type="dxa"/>
          </w:tcPr>
          <w:p w14:paraId="39887052" w14:textId="0DD19B6D" w:rsidR="00330826" w:rsidRPr="00C9227B" w:rsidRDefault="00330826" w:rsidP="00220AA4">
            <w:pPr>
              <w:suppressAutoHyphens w:val="0"/>
              <w:spacing w:after="0"/>
              <w:rPr>
                <w:rFonts w:asciiTheme="minorHAnsi" w:hAnsiTheme="minorHAnsi" w:cstheme="minorHAnsi"/>
              </w:rPr>
            </w:pPr>
            <w:r w:rsidRPr="00C9227B">
              <w:rPr>
                <w:rFonts w:asciiTheme="minorHAnsi" w:hAnsiTheme="minorHAnsi" w:cstheme="minorHAnsi"/>
              </w:rPr>
              <w:t>CRCW1206100KFKEA</w:t>
            </w:r>
          </w:p>
        </w:tc>
        <w:tc>
          <w:tcPr>
            <w:tcW w:w="1630" w:type="dxa"/>
          </w:tcPr>
          <w:p w14:paraId="4249DF9E" w14:textId="6F1FF228" w:rsidR="00330826" w:rsidRPr="00C9227B" w:rsidRDefault="00E501EB" w:rsidP="00220AA4">
            <w:pPr>
              <w:spacing w:after="0"/>
              <w:rPr>
                <w:rFonts w:asciiTheme="minorHAnsi" w:hAnsiTheme="minorHAnsi" w:cstheme="minorHAnsi"/>
              </w:rPr>
            </w:pPr>
            <w:r w:rsidRPr="00C9227B">
              <w:rPr>
                <w:rFonts w:asciiTheme="minorHAnsi" w:hAnsiTheme="minorHAnsi" w:cstheme="minorHAnsi"/>
              </w:rPr>
              <w:t>0.</w:t>
            </w:r>
            <w:r w:rsidR="003F669C" w:rsidRPr="00C9227B">
              <w:rPr>
                <w:rFonts w:asciiTheme="minorHAnsi" w:hAnsiTheme="minorHAnsi" w:cstheme="minorHAnsi"/>
              </w:rPr>
              <w:t>04</w:t>
            </w:r>
          </w:p>
        </w:tc>
        <w:tc>
          <w:tcPr>
            <w:tcW w:w="1054" w:type="dxa"/>
          </w:tcPr>
          <w:p w14:paraId="2B934E81" w14:textId="1BF8619D"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27F687D0" w14:textId="00B60A4E" w:rsidR="00330826" w:rsidRPr="00C9227B" w:rsidRDefault="00B61832" w:rsidP="00220AA4">
            <w:pPr>
              <w:spacing w:after="0"/>
              <w:rPr>
                <w:rFonts w:asciiTheme="minorHAnsi" w:hAnsiTheme="minorHAnsi" w:cstheme="minorHAnsi"/>
              </w:rPr>
            </w:pPr>
            <w:r w:rsidRPr="00C9227B">
              <w:rPr>
                <w:rFonts w:asciiTheme="minorHAnsi" w:hAnsiTheme="minorHAnsi" w:cstheme="minorHAnsi"/>
              </w:rPr>
              <w:t>07/04/2021</w:t>
            </w:r>
          </w:p>
        </w:tc>
      </w:tr>
      <w:tr w:rsidR="00330826" w:rsidRPr="00C9227B" w14:paraId="6B76EE15" w14:textId="37C508C2" w:rsidTr="003F669C">
        <w:trPr>
          <w:trHeight w:val="170"/>
        </w:trPr>
        <w:tc>
          <w:tcPr>
            <w:tcW w:w="1377" w:type="dxa"/>
          </w:tcPr>
          <w:p w14:paraId="2CA1905A" w14:textId="77777777" w:rsidR="00330826" w:rsidRPr="00C9227B" w:rsidRDefault="00330826" w:rsidP="00220AA4">
            <w:pPr>
              <w:spacing w:after="0"/>
              <w:rPr>
                <w:rFonts w:asciiTheme="minorHAnsi" w:hAnsiTheme="minorHAnsi" w:cstheme="minorHAnsi"/>
              </w:rPr>
            </w:pPr>
          </w:p>
        </w:tc>
        <w:tc>
          <w:tcPr>
            <w:tcW w:w="1313" w:type="dxa"/>
          </w:tcPr>
          <w:p w14:paraId="592AC1CA" w14:textId="71A9B02D"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2K</w:t>
            </w:r>
          </w:p>
        </w:tc>
        <w:tc>
          <w:tcPr>
            <w:tcW w:w="2418" w:type="dxa"/>
          </w:tcPr>
          <w:p w14:paraId="58594630" w14:textId="230753EC" w:rsidR="00330826" w:rsidRPr="00C9227B" w:rsidRDefault="00330826" w:rsidP="00220AA4">
            <w:pPr>
              <w:suppressAutoHyphens w:val="0"/>
              <w:spacing w:after="0"/>
              <w:rPr>
                <w:rFonts w:asciiTheme="minorHAnsi" w:hAnsiTheme="minorHAnsi" w:cstheme="minorHAnsi"/>
              </w:rPr>
            </w:pPr>
            <w:r w:rsidRPr="00C9227B">
              <w:rPr>
                <w:rFonts w:asciiTheme="minorHAnsi" w:hAnsiTheme="minorHAnsi" w:cstheme="minorHAnsi"/>
              </w:rPr>
              <w:t>ERJ-3EKF2001V</w:t>
            </w:r>
          </w:p>
        </w:tc>
        <w:tc>
          <w:tcPr>
            <w:tcW w:w="1630" w:type="dxa"/>
          </w:tcPr>
          <w:p w14:paraId="73E6772D" w14:textId="23044E31" w:rsidR="00330826" w:rsidRPr="00C9227B" w:rsidRDefault="00CA0EB8" w:rsidP="00220AA4">
            <w:pPr>
              <w:spacing w:after="0"/>
              <w:rPr>
                <w:rFonts w:asciiTheme="minorHAnsi" w:hAnsiTheme="minorHAnsi" w:cstheme="minorHAnsi"/>
              </w:rPr>
            </w:pPr>
            <w:r w:rsidRPr="00C9227B">
              <w:rPr>
                <w:rFonts w:asciiTheme="minorHAnsi" w:hAnsiTheme="minorHAnsi" w:cstheme="minorHAnsi"/>
              </w:rPr>
              <w:t>0</w:t>
            </w:r>
            <w:r w:rsidR="00E501EB" w:rsidRPr="00C9227B">
              <w:rPr>
                <w:rFonts w:asciiTheme="minorHAnsi" w:hAnsiTheme="minorHAnsi" w:cstheme="minorHAnsi"/>
              </w:rPr>
              <w:t>.</w:t>
            </w:r>
            <w:r w:rsidRPr="00C9227B">
              <w:rPr>
                <w:rFonts w:asciiTheme="minorHAnsi" w:hAnsiTheme="minorHAnsi" w:cstheme="minorHAnsi"/>
              </w:rPr>
              <w:t>085</w:t>
            </w:r>
          </w:p>
        </w:tc>
        <w:tc>
          <w:tcPr>
            <w:tcW w:w="1054" w:type="dxa"/>
          </w:tcPr>
          <w:p w14:paraId="65F07ECD" w14:textId="11019AAA"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1CEDDE49" w14:textId="7CB086BB" w:rsidR="00330826" w:rsidRPr="00C9227B" w:rsidRDefault="00B61832" w:rsidP="00220AA4">
            <w:pPr>
              <w:spacing w:after="0"/>
              <w:rPr>
                <w:rFonts w:asciiTheme="minorHAnsi" w:hAnsiTheme="minorHAnsi" w:cstheme="minorHAnsi"/>
              </w:rPr>
            </w:pPr>
            <w:r w:rsidRPr="00C9227B">
              <w:rPr>
                <w:rFonts w:asciiTheme="minorHAnsi" w:hAnsiTheme="minorHAnsi" w:cstheme="minorHAnsi"/>
              </w:rPr>
              <w:t>07/04/2021</w:t>
            </w:r>
          </w:p>
        </w:tc>
      </w:tr>
      <w:tr w:rsidR="00330826" w:rsidRPr="00C9227B" w14:paraId="69BC18A6" w14:textId="6C7547E5" w:rsidTr="003F669C">
        <w:trPr>
          <w:trHeight w:val="170"/>
        </w:trPr>
        <w:tc>
          <w:tcPr>
            <w:tcW w:w="1377" w:type="dxa"/>
          </w:tcPr>
          <w:p w14:paraId="1E7B4920" w14:textId="77777777" w:rsidR="00330826" w:rsidRPr="00C9227B" w:rsidRDefault="00330826" w:rsidP="00220AA4">
            <w:pPr>
              <w:spacing w:after="0"/>
              <w:rPr>
                <w:rFonts w:asciiTheme="minorHAnsi" w:hAnsiTheme="minorHAnsi" w:cstheme="minorHAnsi"/>
              </w:rPr>
            </w:pPr>
          </w:p>
        </w:tc>
        <w:tc>
          <w:tcPr>
            <w:tcW w:w="1313" w:type="dxa"/>
          </w:tcPr>
          <w:p w14:paraId="4C989BD5" w14:textId="15D8A8B5"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10K</w:t>
            </w:r>
          </w:p>
        </w:tc>
        <w:tc>
          <w:tcPr>
            <w:tcW w:w="2418" w:type="dxa"/>
          </w:tcPr>
          <w:p w14:paraId="159F0C21" w14:textId="0B1676DE" w:rsidR="00330826" w:rsidRPr="00C9227B" w:rsidRDefault="00330826" w:rsidP="00220AA4">
            <w:pPr>
              <w:suppressAutoHyphens w:val="0"/>
              <w:spacing w:after="0"/>
              <w:rPr>
                <w:rFonts w:asciiTheme="minorHAnsi" w:hAnsiTheme="minorHAnsi" w:cstheme="minorHAnsi"/>
              </w:rPr>
            </w:pPr>
            <w:r w:rsidRPr="00C9227B">
              <w:rPr>
                <w:rFonts w:asciiTheme="minorHAnsi" w:hAnsiTheme="minorHAnsi" w:cstheme="minorHAnsi"/>
              </w:rPr>
              <w:t>CR0805-FX-1002ELF</w:t>
            </w:r>
          </w:p>
        </w:tc>
        <w:tc>
          <w:tcPr>
            <w:tcW w:w="1630" w:type="dxa"/>
          </w:tcPr>
          <w:p w14:paraId="11A107FC" w14:textId="4B403836" w:rsidR="00330826" w:rsidRPr="00C9227B" w:rsidRDefault="00CA0EB8" w:rsidP="00220AA4">
            <w:pPr>
              <w:spacing w:after="0"/>
              <w:rPr>
                <w:rFonts w:asciiTheme="minorHAnsi" w:hAnsiTheme="minorHAnsi" w:cstheme="minorHAnsi"/>
              </w:rPr>
            </w:pPr>
            <w:r w:rsidRPr="00C9227B">
              <w:rPr>
                <w:rFonts w:asciiTheme="minorHAnsi" w:hAnsiTheme="minorHAnsi" w:cstheme="minorHAnsi"/>
              </w:rPr>
              <w:t>0</w:t>
            </w:r>
            <w:r w:rsidR="00E501EB" w:rsidRPr="00C9227B">
              <w:rPr>
                <w:rFonts w:asciiTheme="minorHAnsi" w:hAnsiTheme="minorHAnsi" w:cstheme="minorHAnsi"/>
              </w:rPr>
              <w:t>.</w:t>
            </w:r>
            <w:r w:rsidRPr="00C9227B">
              <w:rPr>
                <w:rFonts w:asciiTheme="minorHAnsi" w:hAnsiTheme="minorHAnsi" w:cstheme="minorHAnsi"/>
              </w:rPr>
              <w:t>022</w:t>
            </w:r>
          </w:p>
        </w:tc>
        <w:tc>
          <w:tcPr>
            <w:tcW w:w="1054" w:type="dxa"/>
          </w:tcPr>
          <w:p w14:paraId="0EE41386" w14:textId="0597241C"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6A5410ED" w14:textId="1B2DB650" w:rsidR="00330826" w:rsidRPr="00C9227B" w:rsidRDefault="00B61832" w:rsidP="00220AA4">
            <w:pPr>
              <w:spacing w:after="0"/>
              <w:rPr>
                <w:rFonts w:asciiTheme="minorHAnsi" w:hAnsiTheme="minorHAnsi" w:cstheme="minorHAnsi"/>
              </w:rPr>
            </w:pPr>
            <w:r w:rsidRPr="00C9227B">
              <w:rPr>
                <w:rFonts w:asciiTheme="minorHAnsi" w:hAnsiTheme="minorHAnsi" w:cstheme="minorHAnsi"/>
              </w:rPr>
              <w:t>07/04/2021</w:t>
            </w:r>
          </w:p>
        </w:tc>
      </w:tr>
      <w:tr w:rsidR="00330826" w:rsidRPr="00C9227B" w14:paraId="3D2350E7" w14:textId="361A544D" w:rsidTr="003F669C">
        <w:trPr>
          <w:trHeight w:val="170"/>
        </w:trPr>
        <w:tc>
          <w:tcPr>
            <w:tcW w:w="1377" w:type="dxa"/>
          </w:tcPr>
          <w:p w14:paraId="762D71A3" w14:textId="77777777" w:rsidR="00330826" w:rsidRPr="00C9227B" w:rsidRDefault="00330826" w:rsidP="00220AA4">
            <w:pPr>
              <w:spacing w:after="0"/>
              <w:rPr>
                <w:rFonts w:asciiTheme="minorHAnsi" w:hAnsiTheme="minorHAnsi" w:cstheme="minorHAnsi"/>
              </w:rPr>
            </w:pPr>
          </w:p>
        </w:tc>
        <w:tc>
          <w:tcPr>
            <w:tcW w:w="1313" w:type="dxa"/>
          </w:tcPr>
          <w:p w14:paraId="700A8ACB" w14:textId="0AB68BFD"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20K</w:t>
            </w:r>
          </w:p>
        </w:tc>
        <w:tc>
          <w:tcPr>
            <w:tcW w:w="2418" w:type="dxa"/>
          </w:tcPr>
          <w:p w14:paraId="5F7B7C90" w14:textId="30EA7730" w:rsidR="00330826" w:rsidRPr="00C9227B" w:rsidRDefault="00330826" w:rsidP="00220AA4">
            <w:pPr>
              <w:suppressAutoHyphens w:val="0"/>
              <w:spacing w:after="0"/>
              <w:rPr>
                <w:rFonts w:asciiTheme="minorHAnsi" w:hAnsiTheme="minorHAnsi" w:cstheme="minorHAnsi"/>
              </w:rPr>
            </w:pPr>
            <w:r w:rsidRPr="00C9227B">
              <w:rPr>
                <w:rFonts w:asciiTheme="minorHAnsi" w:hAnsiTheme="minorHAnsi" w:cstheme="minorHAnsi"/>
              </w:rPr>
              <w:t>ERA-8AEB203V</w:t>
            </w:r>
          </w:p>
        </w:tc>
        <w:tc>
          <w:tcPr>
            <w:tcW w:w="1630" w:type="dxa"/>
          </w:tcPr>
          <w:p w14:paraId="1F669308" w14:textId="55521305" w:rsidR="00330826" w:rsidRPr="00C9227B" w:rsidRDefault="00CA0EB8" w:rsidP="00220AA4">
            <w:pPr>
              <w:spacing w:after="0"/>
              <w:rPr>
                <w:rFonts w:asciiTheme="minorHAnsi" w:hAnsiTheme="minorHAnsi" w:cstheme="minorHAnsi"/>
              </w:rPr>
            </w:pPr>
            <w:r w:rsidRPr="00C9227B">
              <w:rPr>
                <w:rFonts w:asciiTheme="minorHAnsi" w:hAnsiTheme="minorHAnsi" w:cstheme="minorHAnsi"/>
              </w:rPr>
              <w:t>0</w:t>
            </w:r>
            <w:r w:rsidR="00E501EB" w:rsidRPr="00C9227B">
              <w:rPr>
                <w:rFonts w:asciiTheme="minorHAnsi" w:hAnsiTheme="minorHAnsi" w:cstheme="minorHAnsi"/>
              </w:rPr>
              <w:t>.</w:t>
            </w:r>
            <w:r w:rsidRPr="00C9227B">
              <w:rPr>
                <w:rFonts w:asciiTheme="minorHAnsi" w:hAnsiTheme="minorHAnsi" w:cstheme="minorHAnsi"/>
              </w:rPr>
              <w:t>56</w:t>
            </w:r>
          </w:p>
        </w:tc>
        <w:tc>
          <w:tcPr>
            <w:tcW w:w="1054" w:type="dxa"/>
          </w:tcPr>
          <w:p w14:paraId="165A8576" w14:textId="1250EA11"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2B20DFA5" w14:textId="43B7D0A3" w:rsidR="00330826" w:rsidRPr="00C9227B" w:rsidRDefault="00B61832" w:rsidP="00220AA4">
            <w:pPr>
              <w:spacing w:after="0"/>
              <w:rPr>
                <w:rFonts w:asciiTheme="minorHAnsi" w:hAnsiTheme="minorHAnsi" w:cstheme="minorHAnsi"/>
              </w:rPr>
            </w:pPr>
            <w:r w:rsidRPr="00C9227B">
              <w:rPr>
                <w:rFonts w:asciiTheme="minorHAnsi" w:hAnsiTheme="minorHAnsi" w:cstheme="minorHAnsi"/>
              </w:rPr>
              <w:t>07/04/2021</w:t>
            </w:r>
          </w:p>
        </w:tc>
      </w:tr>
      <w:tr w:rsidR="00330826" w:rsidRPr="00C9227B" w14:paraId="0310740D" w14:textId="27309655" w:rsidTr="003F669C">
        <w:trPr>
          <w:trHeight w:val="170"/>
        </w:trPr>
        <w:tc>
          <w:tcPr>
            <w:tcW w:w="1377" w:type="dxa"/>
          </w:tcPr>
          <w:p w14:paraId="2A013800" w14:textId="77777777" w:rsidR="00330826" w:rsidRPr="00C9227B" w:rsidRDefault="00330826" w:rsidP="00220AA4">
            <w:pPr>
              <w:spacing w:after="0"/>
              <w:rPr>
                <w:rFonts w:asciiTheme="minorHAnsi" w:hAnsiTheme="minorHAnsi" w:cstheme="minorHAnsi"/>
              </w:rPr>
            </w:pPr>
          </w:p>
        </w:tc>
        <w:tc>
          <w:tcPr>
            <w:tcW w:w="1313" w:type="dxa"/>
          </w:tcPr>
          <w:p w14:paraId="0EE39433" w14:textId="615D4F0B"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31,6K</w:t>
            </w:r>
          </w:p>
        </w:tc>
        <w:tc>
          <w:tcPr>
            <w:tcW w:w="2418" w:type="dxa"/>
          </w:tcPr>
          <w:p w14:paraId="4BB919AE" w14:textId="75E10DD6" w:rsidR="00330826" w:rsidRPr="00C9227B" w:rsidRDefault="00330826" w:rsidP="00220AA4">
            <w:pPr>
              <w:suppressAutoHyphens w:val="0"/>
              <w:spacing w:after="0"/>
              <w:rPr>
                <w:rFonts w:asciiTheme="minorHAnsi" w:hAnsiTheme="minorHAnsi" w:cstheme="minorHAnsi"/>
              </w:rPr>
            </w:pPr>
            <w:r w:rsidRPr="00C9227B">
              <w:rPr>
                <w:rFonts w:asciiTheme="minorHAnsi" w:hAnsiTheme="minorHAnsi" w:cstheme="minorHAnsi"/>
              </w:rPr>
              <w:t>RT0402BRD0731K6L</w:t>
            </w:r>
          </w:p>
        </w:tc>
        <w:tc>
          <w:tcPr>
            <w:tcW w:w="1630" w:type="dxa"/>
          </w:tcPr>
          <w:p w14:paraId="171B080C" w14:textId="35A385F2" w:rsidR="00330826" w:rsidRPr="00C9227B" w:rsidRDefault="00CA0EB8" w:rsidP="00220AA4">
            <w:pPr>
              <w:spacing w:after="0"/>
              <w:rPr>
                <w:rFonts w:asciiTheme="minorHAnsi" w:hAnsiTheme="minorHAnsi" w:cstheme="minorHAnsi"/>
              </w:rPr>
            </w:pPr>
            <w:r w:rsidRPr="00C9227B">
              <w:rPr>
                <w:rFonts w:asciiTheme="minorHAnsi" w:hAnsiTheme="minorHAnsi" w:cstheme="minorHAnsi"/>
              </w:rPr>
              <w:t>0</w:t>
            </w:r>
            <w:r w:rsidR="00E501EB" w:rsidRPr="00C9227B">
              <w:rPr>
                <w:rFonts w:asciiTheme="minorHAnsi" w:hAnsiTheme="minorHAnsi" w:cstheme="minorHAnsi"/>
              </w:rPr>
              <w:t>.</w:t>
            </w:r>
            <w:r w:rsidRPr="00C9227B">
              <w:rPr>
                <w:rFonts w:asciiTheme="minorHAnsi" w:hAnsiTheme="minorHAnsi" w:cstheme="minorHAnsi"/>
              </w:rPr>
              <w:t>339</w:t>
            </w:r>
          </w:p>
        </w:tc>
        <w:tc>
          <w:tcPr>
            <w:tcW w:w="1054" w:type="dxa"/>
          </w:tcPr>
          <w:p w14:paraId="1590F605" w14:textId="453041E0"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0E04091B" w14:textId="7DCBD22E" w:rsidR="00330826" w:rsidRPr="00C9227B" w:rsidRDefault="00B61832" w:rsidP="00220AA4">
            <w:pPr>
              <w:spacing w:after="0"/>
              <w:rPr>
                <w:rFonts w:asciiTheme="minorHAnsi" w:hAnsiTheme="minorHAnsi" w:cstheme="minorHAnsi"/>
              </w:rPr>
            </w:pPr>
            <w:r w:rsidRPr="00C9227B">
              <w:rPr>
                <w:rFonts w:asciiTheme="minorHAnsi" w:hAnsiTheme="minorHAnsi" w:cstheme="minorHAnsi"/>
              </w:rPr>
              <w:t>07/04/2021</w:t>
            </w:r>
          </w:p>
        </w:tc>
      </w:tr>
      <w:tr w:rsidR="00330826" w:rsidRPr="00C9227B" w14:paraId="6C1BC7DA" w14:textId="4BDE1C90" w:rsidTr="003F669C">
        <w:trPr>
          <w:trHeight w:val="170"/>
        </w:trPr>
        <w:tc>
          <w:tcPr>
            <w:tcW w:w="1377" w:type="dxa"/>
          </w:tcPr>
          <w:p w14:paraId="7E300FBC" w14:textId="77777777" w:rsidR="00330826" w:rsidRPr="00C9227B" w:rsidRDefault="00330826" w:rsidP="00220AA4">
            <w:pPr>
              <w:spacing w:after="0"/>
              <w:rPr>
                <w:rFonts w:asciiTheme="minorHAnsi" w:hAnsiTheme="minorHAnsi" w:cstheme="minorHAnsi"/>
              </w:rPr>
            </w:pPr>
          </w:p>
        </w:tc>
        <w:tc>
          <w:tcPr>
            <w:tcW w:w="1313" w:type="dxa"/>
          </w:tcPr>
          <w:p w14:paraId="2940D956" w14:textId="603B16C5"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64,9K</w:t>
            </w:r>
          </w:p>
        </w:tc>
        <w:tc>
          <w:tcPr>
            <w:tcW w:w="2418" w:type="dxa"/>
          </w:tcPr>
          <w:p w14:paraId="37DE7E14" w14:textId="3D564AB9" w:rsidR="00330826" w:rsidRPr="00C9227B" w:rsidRDefault="00330826" w:rsidP="00220AA4">
            <w:pPr>
              <w:suppressAutoHyphens w:val="0"/>
              <w:spacing w:after="0"/>
              <w:rPr>
                <w:rFonts w:asciiTheme="minorHAnsi" w:hAnsiTheme="minorHAnsi" w:cstheme="minorHAnsi"/>
              </w:rPr>
            </w:pPr>
            <w:r w:rsidRPr="00C9227B">
              <w:rPr>
                <w:rFonts w:asciiTheme="minorHAnsi" w:hAnsiTheme="minorHAnsi" w:cstheme="minorHAnsi"/>
              </w:rPr>
              <w:t>CRCW060364K9FKEA</w:t>
            </w:r>
          </w:p>
        </w:tc>
        <w:tc>
          <w:tcPr>
            <w:tcW w:w="1630" w:type="dxa"/>
          </w:tcPr>
          <w:p w14:paraId="6D979AD5" w14:textId="57E97386" w:rsidR="00330826" w:rsidRPr="00C9227B" w:rsidRDefault="00CA0EB8" w:rsidP="00220AA4">
            <w:pPr>
              <w:spacing w:after="0"/>
              <w:rPr>
                <w:rFonts w:asciiTheme="minorHAnsi" w:hAnsiTheme="minorHAnsi" w:cstheme="minorHAnsi"/>
              </w:rPr>
            </w:pPr>
            <w:r w:rsidRPr="00C9227B">
              <w:rPr>
                <w:rFonts w:asciiTheme="minorHAnsi" w:hAnsiTheme="minorHAnsi" w:cstheme="minorHAnsi"/>
              </w:rPr>
              <w:t>0</w:t>
            </w:r>
            <w:r w:rsidR="00E501EB" w:rsidRPr="00C9227B">
              <w:rPr>
                <w:rFonts w:asciiTheme="minorHAnsi" w:hAnsiTheme="minorHAnsi" w:cstheme="minorHAnsi"/>
              </w:rPr>
              <w:t>.</w:t>
            </w:r>
            <w:r w:rsidRPr="00C9227B">
              <w:rPr>
                <w:rFonts w:asciiTheme="minorHAnsi" w:hAnsiTheme="minorHAnsi" w:cstheme="minorHAnsi"/>
              </w:rPr>
              <w:t>08</w:t>
            </w:r>
          </w:p>
        </w:tc>
        <w:tc>
          <w:tcPr>
            <w:tcW w:w="1054" w:type="dxa"/>
          </w:tcPr>
          <w:p w14:paraId="6F789984" w14:textId="675C14F3"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22FA8C4B" w14:textId="0F4B2E2B" w:rsidR="00330826" w:rsidRPr="00C9227B" w:rsidRDefault="00B61832" w:rsidP="00220AA4">
            <w:pPr>
              <w:spacing w:after="0"/>
              <w:rPr>
                <w:rFonts w:asciiTheme="minorHAnsi" w:hAnsiTheme="minorHAnsi" w:cstheme="minorHAnsi"/>
              </w:rPr>
            </w:pPr>
            <w:r w:rsidRPr="00C9227B">
              <w:rPr>
                <w:rFonts w:asciiTheme="minorHAnsi" w:hAnsiTheme="minorHAnsi" w:cstheme="minorHAnsi"/>
              </w:rPr>
              <w:t>07/04/2021</w:t>
            </w:r>
          </w:p>
        </w:tc>
      </w:tr>
      <w:tr w:rsidR="00330826" w:rsidRPr="00C9227B" w14:paraId="7DB9F4ED" w14:textId="00E4D3C5" w:rsidTr="003F669C">
        <w:trPr>
          <w:trHeight w:val="170"/>
        </w:trPr>
        <w:tc>
          <w:tcPr>
            <w:tcW w:w="1377" w:type="dxa"/>
          </w:tcPr>
          <w:p w14:paraId="53D0B5AA" w14:textId="77777777" w:rsidR="00330826" w:rsidRPr="00C9227B" w:rsidRDefault="00330826" w:rsidP="00220AA4">
            <w:pPr>
              <w:spacing w:after="0"/>
              <w:rPr>
                <w:rFonts w:asciiTheme="minorHAnsi" w:hAnsiTheme="minorHAnsi" w:cstheme="minorHAnsi"/>
              </w:rPr>
            </w:pPr>
          </w:p>
        </w:tc>
        <w:tc>
          <w:tcPr>
            <w:tcW w:w="1313" w:type="dxa"/>
          </w:tcPr>
          <w:p w14:paraId="00CED462" w14:textId="6005B95C"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100K</w:t>
            </w:r>
          </w:p>
        </w:tc>
        <w:tc>
          <w:tcPr>
            <w:tcW w:w="2418" w:type="dxa"/>
          </w:tcPr>
          <w:p w14:paraId="19B67385" w14:textId="165CCAA2" w:rsidR="00330826" w:rsidRPr="00C9227B" w:rsidRDefault="00330826" w:rsidP="00220AA4">
            <w:pPr>
              <w:suppressAutoHyphens w:val="0"/>
              <w:spacing w:after="0"/>
              <w:rPr>
                <w:rFonts w:asciiTheme="minorHAnsi" w:hAnsiTheme="minorHAnsi" w:cstheme="minorHAnsi"/>
              </w:rPr>
            </w:pPr>
            <w:r w:rsidRPr="00C9227B">
              <w:rPr>
                <w:rFonts w:asciiTheme="minorHAnsi" w:hAnsiTheme="minorHAnsi" w:cstheme="minorHAnsi"/>
              </w:rPr>
              <w:t>CRCW1206100KFKEA</w:t>
            </w:r>
          </w:p>
        </w:tc>
        <w:tc>
          <w:tcPr>
            <w:tcW w:w="1630" w:type="dxa"/>
          </w:tcPr>
          <w:p w14:paraId="077A6679" w14:textId="0B0FCDC7" w:rsidR="00330826" w:rsidRPr="00C9227B" w:rsidRDefault="00CA0EB8" w:rsidP="00220AA4">
            <w:pPr>
              <w:spacing w:after="0"/>
              <w:rPr>
                <w:rFonts w:asciiTheme="minorHAnsi" w:hAnsiTheme="minorHAnsi" w:cstheme="minorHAnsi"/>
              </w:rPr>
            </w:pPr>
            <w:r w:rsidRPr="00C9227B">
              <w:rPr>
                <w:rFonts w:asciiTheme="minorHAnsi" w:hAnsiTheme="minorHAnsi" w:cstheme="minorHAnsi"/>
              </w:rPr>
              <w:t>0</w:t>
            </w:r>
            <w:r w:rsidR="00E501EB" w:rsidRPr="00C9227B">
              <w:rPr>
                <w:rFonts w:asciiTheme="minorHAnsi" w:hAnsiTheme="minorHAnsi" w:cstheme="minorHAnsi"/>
              </w:rPr>
              <w:t>.</w:t>
            </w:r>
            <w:r w:rsidRPr="00C9227B">
              <w:rPr>
                <w:rFonts w:asciiTheme="minorHAnsi" w:hAnsiTheme="minorHAnsi" w:cstheme="minorHAnsi"/>
              </w:rPr>
              <w:t>085</w:t>
            </w:r>
          </w:p>
        </w:tc>
        <w:tc>
          <w:tcPr>
            <w:tcW w:w="1054" w:type="dxa"/>
          </w:tcPr>
          <w:p w14:paraId="05F24014" w14:textId="529CA1AB"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659CDAB8" w14:textId="5236DA0C" w:rsidR="00330826" w:rsidRPr="00C9227B" w:rsidRDefault="00B61832" w:rsidP="00220AA4">
            <w:pPr>
              <w:spacing w:after="0"/>
              <w:rPr>
                <w:rFonts w:asciiTheme="minorHAnsi" w:hAnsiTheme="minorHAnsi" w:cstheme="minorHAnsi"/>
              </w:rPr>
            </w:pPr>
            <w:r w:rsidRPr="00C9227B">
              <w:rPr>
                <w:rFonts w:asciiTheme="minorHAnsi" w:hAnsiTheme="minorHAnsi" w:cstheme="minorHAnsi"/>
              </w:rPr>
              <w:t>07/04/2021</w:t>
            </w:r>
          </w:p>
        </w:tc>
      </w:tr>
      <w:tr w:rsidR="00330826" w:rsidRPr="00C9227B" w14:paraId="6EE3E84D" w14:textId="4D7FC0DA" w:rsidTr="003F669C">
        <w:trPr>
          <w:trHeight w:val="170"/>
        </w:trPr>
        <w:tc>
          <w:tcPr>
            <w:tcW w:w="1377" w:type="dxa"/>
          </w:tcPr>
          <w:p w14:paraId="19E38C1B" w14:textId="77777777" w:rsidR="00330826" w:rsidRPr="00C9227B" w:rsidRDefault="00330826" w:rsidP="00220AA4">
            <w:pPr>
              <w:spacing w:after="0"/>
              <w:rPr>
                <w:rFonts w:asciiTheme="minorHAnsi" w:hAnsiTheme="minorHAnsi" w:cstheme="minorHAnsi"/>
              </w:rPr>
            </w:pPr>
          </w:p>
        </w:tc>
        <w:tc>
          <w:tcPr>
            <w:tcW w:w="1313" w:type="dxa"/>
          </w:tcPr>
          <w:p w14:paraId="30DE2E7A" w14:textId="0E56C503"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180K</w:t>
            </w:r>
          </w:p>
        </w:tc>
        <w:tc>
          <w:tcPr>
            <w:tcW w:w="2418" w:type="dxa"/>
          </w:tcPr>
          <w:p w14:paraId="56A9DD7A" w14:textId="1EBF327A" w:rsidR="00330826" w:rsidRPr="00C9227B" w:rsidRDefault="00330826" w:rsidP="00220AA4">
            <w:pPr>
              <w:suppressAutoHyphens w:val="0"/>
              <w:spacing w:after="0"/>
              <w:rPr>
                <w:rFonts w:asciiTheme="minorHAnsi" w:hAnsiTheme="minorHAnsi" w:cstheme="minorHAnsi"/>
              </w:rPr>
            </w:pPr>
            <w:r w:rsidRPr="00C9227B">
              <w:rPr>
                <w:rFonts w:asciiTheme="minorHAnsi" w:hAnsiTheme="minorHAnsi" w:cstheme="minorHAnsi"/>
              </w:rPr>
              <w:t>ERJ-14YJ184U</w:t>
            </w:r>
          </w:p>
        </w:tc>
        <w:tc>
          <w:tcPr>
            <w:tcW w:w="1630" w:type="dxa"/>
          </w:tcPr>
          <w:p w14:paraId="4DA28562" w14:textId="18B0BF7F" w:rsidR="00330826" w:rsidRPr="00C9227B" w:rsidRDefault="00CA0EB8" w:rsidP="00220AA4">
            <w:pPr>
              <w:spacing w:after="0"/>
              <w:rPr>
                <w:rFonts w:asciiTheme="minorHAnsi" w:hAnsiTheme="minorHAnsi" w:cstheme="minorHAnsi"/>
              </w:rPr>
            </w:pPr>
            <w:r w:rsidRPr="00C9227B">
              <w:rPr>
                <w:rFonts w:asciiTheme="minorHAnsi" w:hAnsiTheme="minorHAnsi" w:cstheme="minorHAnsi"/>
              </w:rPr>
              <w:t>0</w:t>
            </w:r>
            <w:r w:rsidR="00E501EB" w:rsidRPr="00C9227B">
              <w:rPr>
                <w:rFonts w:asciiTheme="minorHAnsi" w:hAnsiTheme="minorHAnsi" w:cstheme="minorHAnsi"/>
              </w:rPr>
              <w:t>.</w:t>
            </w:r>
            <w:r w:rsidRPr="00C9227B">
              <w:rPr>
                <w:rFonts w:asciiTheme="minorHAnsi" w:hAnsiTheme="minorHAnsi" w:cstheme="minorHAnsi"/>
              </w:rPr>
              <w:t>144</w:t>
            </w:r>
          </w:p>
        </w:tc>
        <w:tc>
          <w:tcPr>
            <w:tcW w:w="1054" w:type="dxa"/>
          </w:tcPr>
          <w:p w14:paraId="0B04C5F1" w14:textId="5DF2EC78"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391641BD" w14:textId="1D57E191" w:rsidR="00330826" w:rsidRPr="00C9227B" w:rsidRDefault="00B61832" w:rsidP="00220AA4">
            <w:pPr>
              <w:spacing w:after="0"/>
              <w:rPr>
                <w:rFonts w:asciiTheme="minorHAnsi" w:hAnsiTheme="minorHAnsi" w:cstheme="minorHAnsi"/>
              </w:rPr>
            </w:pPr>
            <w:r w:rsidRPr="00C9227B">
              <w:rPr>
                <w:rFonts w:asciiTheme="minorHAnsi" w:hAnsiTheme="minorHAnsi" w:cstheme="minorHAnsi"/>
              </w:rPr>
              <w:t>07/04/2021</w:t>
            </w:r>
          </w:p>
        </w:tc>
      </w:tr>
      <w:tr w:rsidR="00330826" w:rsidRPr="00C9227B" w14:paraId="21DCD1C3" w14:textId="25E4C1A2" w:rsidTr="003F669C">
        <w:trPr>
          <w:trHeight w:val="170"/>
        </w:trPr>
        <w:tc>
          <w:tcPr>
            <w:tcW w:w="1377" w:type="dxa"/>
          </w:tcPr>
          <w:p w14:paraId="36EA3EE2" w14:textId="77777777" w:rsidR="00330826" w:rsidRPr="00C9227B" w:rsidRDefault="00330826" w:rsidP="00220AA4">
            <w:pPr>
              <w:spacing w:after="0"/>
              <w:rPr>
                <w:rFonts w:asciiTheme="minorHAnsi" w:hAnsiTheme="minorHAnsi" w:cstheme="minorHAnsi"/>
              </w:rPr>
            </w:pPr>
          </w:p>
        </w:tc>
        <w:tc>
          <w:tcPr>
            <w:tcW w:w="1313" w:type="dxa"/>
          </w:tcPr>
          <w:p w14:paraId="2C5F2942" w14:textId="3227246E"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210K</w:t>
            </w:r>
          </w:p>
        </w:tc>
        <w:tc>
          <w:tcPr>
            <w:tcW w:w="2418" w:type="dxa"/>
          </w:tcPr>
          <w:p w14:paraId="59BE9541" w14:textId="6FF0A725" w:rsidR="00330826" w:rsidRPr="00C9227B" w:rsidRDefault="00330826" w:rsidP="00220AA4">
            <w:pPr>
              <w:suppressAutoHyphens w:val="0"/>
              <w:spacing w:after="0"/>
              <w:rPr>
                <w:rFonts w:asciiTheme="minorHAnsi" w:hAnsiTheme="minorHAnsi" w:cstheme="minorHAnsi"/>
              </w:rPr>
            </w:pPr>
            <w:r w:rsidRPr="00C9227B">
              <w:rPr>
                <w:rFonts w:asciiTheme="minorHAnsi" w:hAnsiTheme="minorHAnsi" w:cstheme="minorHAnsi"/>
              </w:rPr>
              <w:t>RP73D2B210KBTG TE</w:t>
            </w:r>
          </w:p>
        </w:tc>
        <w:tc>
          <w:tcPr>
            <w:tcW w:w="1630" w:type="dxa"/>
          </w:tcPr>
          <w:p w14:paraId="7F70B501" w14:textId="0DD42C16" w:rsidR="00330826" w:rsidRPr="00C9227B" w:rsidRDefault="00CA0EB8" w:rsidP="00220AA4">
            <w:pPr>
              <w:spacing w:after="0"/>
              <w:rPr>
                <w:rFonts w:asciiTheme="minorHAnsi" w:hAnsiTheme="minorHAnsi" w:cstheme="minorHAnsi"/>
              </w:rPr>
            </w:pPr>
            <w:r w:rsidRPr="00C9227B">
              <w:rPr>
                <w:rFonts w:asciiTheme="minorHAnsi" w:hAnsiTheme="minorHAnsi" w:cstheme="minorHAnsi"/>
              </w:rPr>
              <w:t>0</w:t>
            </w:r>
            <w:r w:rsidR="00E501EB" w:rsidRPr="00C9227B">
              <w:rPr>
                <w:rFonts w:asciiTheme="minorHAnsi" w:hAnsiTheme="minorHAnsi" w:cstheme="minorHAnsi"/>
              </w:rPr>
              <w:t>.</w:t>
            </w:r>
            <w:r w:rsidRPr="00C9227B">
              <w:rPr>
                <w:rFonts w:asciiTheme="minorHAnsi" w:hAnsiTheme="minorHAnsi" w:cstheme="minorHAnsi"/>
              </w:rPr>
              <w:t>923</w:t>
            </w:r>
          </w:p>
        </w:tc>
        <w:tc>
          <w:tcPr>
            <w:tcW w:w="1054" w:type="dxa"/>
          </w:tcPr>
          <w:p w14:paraId="64190007" w14:textId="4B669F25"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53E532C0" w14:textId="4F753E08" w:rsidR="00330826" w:rsidRPr="00C9227B" w:rsidRDefault="00B61832" w:rsidP="00220AA4">
            <w:pPr>
              <w:spacing w:after="0"/>
              <w:rPr>
                <w:rFonts w:asciiTheme="minorHAnsi" w:hAnsiTheme="minorHAnsi" w:cstheme="minorHAnsi"/>
              </w:rPr>
            </w:pPr>
            <w:r w:rsidRPr="00C9227B">
              <w:rPr>
                <w:rFonts w:asciiTheme="minorHAnsi" w:hAnsiTheme="minorHAnsi" w:cstheme="minorHAnsi"/>
              </w:rPr>
              <w:t>07/04/2021</w:t>
            </w:r>
          </w:p>
        </w:tc>
      </w:tr>
      <w:tr w:rsidR="00330826" w:rsidRPr="00C9227B" w14:paraId="7B363A8B" w14:textId="1AD8D3DB" w:rsidTr="003F669C">
        <w:trPr>
          <w:trHeight w:val="170"/>
        </w:trPr>
        <w:tc>
          <w:tcPr>
            <w:tcW w:w="1377" w:type="dxa"/>
          </w:tcPr>
          <w:p w14:paraId="3B2C2AE7" w14:textId="56F1C5C7"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Battery</w:t>
            </w:r>
          </w:p>
        </w:tc>
        <w:tc>
          <w:tcPr>
            <w:tcW w:w="1313" w:type="dxa"/>
          </w:tcPr>
          <w:p w14:paraId="70A3E2B2" w14:textId="26089B8F"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9V</w:t>
            </w:r>
          </w:p>
        </w:tc>
        <w:tc>
          <w:tcPr>
            <w:tcW w:w="2418" w:type="dxa"/>
          </w:tcPr>
          <w:p w14:paraId="5A3CC478" w14:textId="10807C0F"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1294</w:t>
            </w:r>
          </w:p>
        </w:tc>
        <w:tc>
          <w:tcPr>
            <w:tcW w:w="1630" w:type="dxa"/>
          </w:tcPr>
          <w:p w14:paraId="684A0888" w14:textId="26D799DE" w:rsidR="00330826" w:rsidRPr="00C9227B" w:rsidRDefault="00CA0EB8" w:rsidP="00220AA4">
            <w:pPr>
              <w:spacing w:after="0"/>
              <w:rPr>
                <w:rFonts w:asciiTheme="minorHAnsi" w:hAnsiTheme="minorHAnsi" w:cstheme="minorHAnsi"/>
              </w:rPr>
            </w:pPr>
            <w:r w:rsidRPr="00C9227B">
              <w:rPr>
                <w:rFonts w:asciiTheme="minorHAnsi" w:hAnsiTheme="minorHAnsi" w:cstheme="minorHAnsi"/>
              </w:rPr>
              <w:t>2</w:t>
            </w:r>
            <w:r w:rsidR="00E501EB" w:rsidRPr="00C9227B">
              <w:rPr>
                <w:rFonts w:asciiTheme="minorHAnsi" w:hAnsiTheme="minorHAnsi" w:cstheme="minorHAnsi"/>
              </w:rPr>
              <w:t>.</w:t>
            </w:r>
            <w:r w:rsidRPr="00C9227B">
              <w:rPr>
                <w:rFonts w:asciiTheme="minorHAnsi" w:hAnsiTheme="minorHAnsi" w:cstheme="minorHAnsi"/>
              </w:rPr>
              <w:t>98</w:t>
            </w:r>
          </w:p>
        </w:tc>
        <w:tc>
          <w:tcPr>
            <w:tcW w:w="1054" w:type="dxa"/>
          </w:tcPr>
          <w:p w14:paraId="111A33A8" w14:textId="3AF42954"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0B4445D0" w14:textId="5FD9A840" w:rsidR="00330826" w:rsidRPr="00C9227B" w:rsidRDefault="00B61832" w:rsidP="00220AA4">
            <w:pPr>
              <w:spacing w:after="0"/>
              <w:rPr>
                <w:rFonts w:asciiTheme="minorHAnsi" w:hAnsiTheme="minorHAnsi" w:cstheme="minorHAnsi"/>
              </w:rPr>
            </w:pPr>
            <w:r w:rsidRPr="00C9227B">
              <w:rPr>
                <w:rFonts w:asciiTheme="minorHAnsi" w:hAnsiTheme="minorHAnsi" w:cstheme="minorHAnsi"/>
              </w:rPr>
              <w:t>07/04/2021</w:t>
            </w:r>
          </w:p>
        </w:tc>
      </w:tr>
      <w:tr w:rsidR="00330826" w:rsidRPr="00C9227B" w14:paraId="5932D890" w14:textId="5536FA74" w:rsidTr="003F669C">
        <w:trPr>
          <w:trHeight w:val="170"/>
        </w:trPr>
        <w:tc>
          <w:tcPr>
            <w:tcW w:w="1377" w:type="dxa"/>
          </w:tcPr>
          <w:p w14:paraId="6D50FE31" w14:textId="6F24AAE1"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Display</w:t>
            </w:r>
          </w:p>
        </w:tc>
        <w:tc>
          <w:tcPr>
            <w:tcW w:w="1313" w:type="dxa"/>
          </w:tcPr>
          <w:p w14:paraId="6AC17BC7" w14:textId="21949EAF" w:rsidR="00330826" w:rsidRPr="00C9227B" w:rsidRDefault="00330826" w:rsidP="00220AA4">
            <w:pPr>
              <w:suppressAutoHyphens w:val="0"/>
              <w:spacing w:after="0"/>
              <w:rPr>
                <w:rFonts w:asciiTheme="minorHAnsi" w:hAnsiTheme="minorHAnsi" w:cstheme="minorHAnsi"/>
              </w:rPr>
            </w:pPr>
            <w:r w:rsidRPr="00C9227B">
              <w:rPr>
                <w:rFonts w:asciiTheme="minorHAnsi" w:hAnsiTheme="minorHAnsi" w:cstheme="minorHAnsi"/>
              </w:rPr>
              <w:t>7-segment</w:t>
            </w:r>
          </w:p>
        </w:tc>
        <w:tc>
          <w:tcPr>
            <w:tcW w:w="2418" w:type="dxa"/>
          </w:tcPr>
          <w:p w14:paraId="1BB67270" w14:textId="1C2269E4"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SA10-21SRWA</w:t>
            </w:r>
          </w:p>
        </w:tc>
        <w:tc>
          <w:tcPr>
            <w:tcW w:w="1630" w:type="dxa"/>
          </w:tcPr>
          <w:p w14:paraId="4150F0CE" w14:textId="22323AE2" w:rsidR="00330826" w:rsidRPr="00C9227B" w:rsidRDefault="00CA0EB8" w:rsidP="00220AA4">
            <w:pPr>
              <w:spacing w:after="0"/>
              <w:rPr>
                <w:rFonts w:asciiTheme="minorHAnsi" w:hAnsiTheme="minorHAnsi" w:cstheme="minorHAnsi"/>
              </w:rPr>
            </w:pPr>
            <w:r w:rsidRPr="00C9227B">
              <w:rPr>
                <w:rFonts w:asciiTheme="minorHAnsi" w:hAnsiTheme="minorHAnsi" w:cstheme="minorHAnsi"/>
              </w:rPr>
              <w:t>3</w:t>
            </w:r>
            <w:r w:rsidR="00E501EB" w:rsidRPr="00C9227B">
              <w:rPr>
                <w:rFonts w:asciiTheme="minorHAnsi" w:hAnsiTheme="minorHAnsi" w:cstheme="minorHAnsi"/>
              </w:rPr>
              <w:t>.</w:t>
            </w:r>
            <w:r w:rsidRPr="00C9227B">
              <w:rPr>
                <w:rFonts w:asciiTheme="minorHAnsi" w:hAnsiTheme="minorHAnsi" w:cstheme="minorHAnsi"/>
              </w:rPr>
              <w:t>63</w:t>
            </w:r>
          </w:p>
        </w:tc>
        <w:tc>
          <w:tcPr>
            <w:tcW w:w="1054" w:type="dxa"/>
          </w:tcPr>
          <w:p w14:paraId="6C0AB8FD" w14:textId="43E26205"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39330F54" w14:textId="3C1875F1" w:rsidR="00330826" w:rsidRPr="00C9227B" w:rsidRDefault="00B61832" w:rsidP="00220AA4">
            <w:pPr>
              <w:spacing w:after="0"/>
              <w:rPr>
                <w:rFonts w:asciiTheme="minorHAnsi" w:hAnsiTheme="minorHAnsi" w:cstheme="minorHAnsi"/>
              </w:rPr>
            </w:pPr>
            <w:r w:rsidRPr="00C9227B">
              <w:rPr>
                <w:rFonts w:asciiTheme="minorHAnsi" w:hAnsiTheme="minorHAnsi" w:cstheme="minorHAnsi"/>
              </w:rPr>
              <w:t>07/04/2021</w:t>
            </w:r>
          </w:p>
        </w:tc>
      </w:tr>
      <w:tr w:rsidR="00330826" w:rsidRPr="00C9227B" w14:paraId="624077A1" w14:textId="76DFE586" w:rsidTr="003F669C">
        <w:trPr>
          <w:trHeight w:val="170"/>
        </w:trPr>
        <w:tc>
          <w:tcPr>
            <w:tcW w:w="1377" w:type="dxa"/>
          </w:tcPr>
          <w:p w14:paraId="13E434A2" w14:textId="6F6F4F56"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Oscillator</w:t>
            </w:r>
          </w:p>
        </w:tc>
        <w:tc>
          <w:tcPr>
            <w:tcW w:w="1313" w:type="dxa"/>
          </w:tcPr>
          <w:p w14:paraId="018CFE9B" w14:textId="5C669899"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8000MHz</w:t>
            </w:r>
          </w:p>
        </w:tc>
        <w:tc>
          <w:tcPr>
            <w:tcW w:w="2418" w:type="dxa"/>
          </w:tcPr>
          <w:p w14:paraId="19103848" w14:textId="26049E5F" w:rsidR="00330826" w:rsidRPr="00C9227B" w:rsidRDefault="00330826" w:rsidP="00220AA4">
            <w:pPr>
              <w:suppressAutoHyphens w:val="0"/>
              <w:spacing w:after="0"/>
              <w:rPr>
                <w:rFonts w:asciiTheme="minorHAnsi" w:hAnsiTheme="minorHAnsi" w:cstheme="minorHAnsi"/>
              </w:rPr>
            </w:pPr>
            <w:r w:rsidRPr="00C9227B">
              <w:rPr>
                <w:rFonts w:asciiTheme="minorHAnsi" w:hAnsiTheme="minorHAnsi" w:cstheme="minorHAnsi"/>
              </w:rPr>
              <w:t>ASFL1-8.000MHZ-EK-T</w:t>
            </w:r>
          </w:p>
        </w:tc>
        <w:tc>
          <w:tcPr>
            <w:tcW w:w="1630" w:type="dxa"/>
          </w:tcPr>
          <w:p w14:paraId="1E4BEFEF" w14:textId="1A116837" w:rsidR="00330826" w:rsidRPr="00C9227B" w:rsidRDefault="00CA0EB8" w:rsidP="00220AA4">
            <w:pPr>
              <w:spacing w:after="0"/>
              <w:rPr>
                <w:rFonts w:asciiTheme="minorHAnsi" w:hAnsiTheme="minorHAnsi" w:cstheme="minorHAnsi"/>
              </w:rPr>
            </w:pPr>
            <w:r w:rsidRPr="00C9227B">
              <w:rPr>
                <w:rFonts w:asciiTheme="minorHAnsi" w:hAnsiTheme="minorHAnsi" w:cstheme="minorHAnsi"/>
              </w:rPr>
              <w:t>1</w:t>
            </w:r>
            <w:r w:rsidR="00E501EB" w:rsidRPr="00C9227B">
              <w:rPr>
                <w:rFonts w:asciiTheme="minorHAnsi" w:hAnsiTheme="minorHAnsi" w:cstheme="minorHAnsi"/>
              </w:rPr>
              <w:t>.</w:t>
            </w:r>
            <w:r w:rsidRPr="00C9227B">
              <w:rPr>
                <w:rFonts w:asciiTheme="minorHAnsi" w:hAnsiTheme="minorHAnsi" w:cstheme="minorHAnsi"/>
              </w:rPr>
              <w:t>37</w:t>
            </w:r>
          </w:p>
        </w:tc>
        <w:tc>
          <w:tcPr>
            <w:tcW w:w="1054" w:type="dxa"/>
          </w:tcPr>
          <w:p w14:paraId="0D9DB19B" w14:textId="5ED71FDF"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067547FC" w14:textId="11717E76" w:rsidR="00330826" w:rsidRPr="00C9227B" w:rsidRDefault="00B61832" w:rsidP="00220AA4">
            <w:pPr>
              <w:spacing w:after="0"/>
              <w:rPr>
                <w:rFonts w:asciiTheme="minorHAnsi" w:hAnsiTheme="minorHAnsi" w:cstheme="minorHAnsi"/>
              </w:rPr>
            </w:pPr>
            <w:r w:rsidRPr="00C9227B">
              <w:rPr>
                <w:rFonts w:asciiTheme="minorHAnsi" w:hAnsiTheme="minorHAnsi" w:cstheme="minorHAnsi"/>
              </w:rPr>
              <w:t>07/04/2021</w:t>
            </w:r>
          </w:p>
        </w:tc>
      </w:tr>
      <w:tr w:rsidR="00330826" w:rsidRPr="00C9227B" w14:paraId="7E63B80C" w14:textId="5C573D3A" w:rsidTr="003F669C">
        <w:trPr>
          <w:trHeight w:val="170"/>
        </w:trPr>
        <w:tc>
          <w:tcPr>
            <w:tcW w:w="1377" w:type="dxa"/>
          </w:tcPr>
          <w:p w14:paraId="13FD5B8F" w14:textId="021583F0"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Transceiver</w:t>
            </w:r>
          </w:p>
        </w:tc>
        <w:tc>
          <w:tcPr>
            <w:tcW w:w="1313" w:type="dxa"/>
          </w:tcPr>
          <w:p w14:paraId="79AE373E" w14:textId="77777777" w:rsidR="00330826" w:rsidRPr="00C9227B" w:rsidRDefault="00330826" w:rsidP="00220AA4">
            <w:pPr>
              <w:spacing w:after="0"/>
              <w:rPr>
                <w:rFonts w:asciiTheme="minorHAnsi" w:hAnsiTheme="minorHAnsi" w:cstheme="minorHAnsi"/>
              </w:rPr>
            </w:pPr>
          </w:p>
        </w:tc>
        <w:tc>
          <w:tcPr>
            <w:tcW w:w="2418" w:type="dxa"/>
          </w:tcPr>
          <w:p w14:paraId="2B8A2B81" w14:textId="61E6644B" w:rsidR="00330826" w:rsidRPr="00C9227B" w:rsidRDefault="00330826" w:rsidP="00220AA4">
            <w:pPr>
              <w:suppressAutoHyphens w:val="0"/>
              <w:spacing w:after="0"/>
              <w:rPr>
                <w:rFonts w:asciiTheme="minorHAnsi" w:hAnsiTheme="minorHAnsi" w:cstheme="minorHAnsi"/>
                <w:color w:val="auto"/>
              </w:rPr>
            </w:pPr>
            <w:r w:rsidRPr="00C9227B">
              <w:rPr>
                <w:rFonts w:asciiTheme="minorHAnsi" w:hAnsiTheme="minorHAnsi" w:cstheme="minorHAnsi"/>
              </w:rPr>
              <w:t>K-LC5-RFB-00D</w:t>
            </w:r>
          </w:p>
        </w:tc>
        <w:tc>
          <w:tcPr>
            <w:tcW w:w="1630" w:type="dxa"/>
          </w:tcPr>
          <w:p w14:paraId="6EB3AF94" w14:textId="2D37FBFB" w:rsidR="00330826" w:rsidRPr="00C9227B" w:rsidRDefault="00CA0EB8" w:rsidP="00220AA4">
            <w:pPr>
              <w:spacing w:after="0"/>
              <w:rPr>
                <w:rFonts w:asciiTheme="minorHAnsi" w:hAnsiTheme="minorHAnsi" w:cstheme="minorHAnsi"/>
              </w:rPr>
            </w:pPr>
            <w:r w:rsidRPr="00C9227B">
              <w:rPr>
                <w:rFonts w:asciiTheme="minorHAnsi" w:hAnsiTheme="minorHAnsi" w:cstheme="minorHAnsi"/>
              </w:rPr>
              <w:t>2</w:t>
            </w:r>
            <w:r w:rsidR="00E501EB" w:rsidRPr="00C9227B">
              <w:rPr>
                <w:rFonts w:asciiTheme="minorHAnsi" w:hAnsiTheme="minorHAnsi" w:cstheme="minorHAnsi"/>
              </w:rPr>
              <w:t>2.</w:t>
            </w:r>
            <w:r w:rsidRPr="00C9227B">
              <w:rPr>
                <w:rFonts w:asciiTheme="minorHAnsi" w:hAnsiTheme="minorHAnsi" w:cstheme="minorHAnsi"/>
              </w:rPr>
              <w:t>965</w:t>
            </w:r>
          </w:p>
        </w:tc>
        <w:tc>
          <w:tcPr>
            <w:tcW w:w="1054" w:type="dxa"/>
          </w:tcPr>
          <w:p w14:paraId="762296DD" w14:textId="0433770C" w:rsidR="00330826" w:rsidRPr="00C9227B" w:rsidRDefault="003F669C" w:rsidP="003F669C">
            <w:pPr>
              <w:spacing w:after="0"/>
              <w:rPr>
                <w:rFonts w:asciiTheme="minorHAnsi" w:hAnsiTheme="minorHAnsi" w:cstheme="minorHAnsi"/>
              </w:rPr>
            </w:pPr>
            <w:r w:rsidRPr="00C9227B">
              <w:rPr>
                <w:rFonts w:asciiTheme="minorHAnsi" w:hAnsiTheme="minorHAnsi" w:cstheme="minorHAnsi"/>
              </w:rPr>
              <w:t>Digi-Key</w:t>
            </w:r>
          </w:p>
        </w:tc>
        <w:tc>
          <w:tcPr>
            <w:tcW w:w="1836" w:type="dxa"/>
          </w:tcPr>
          <w:p w14:paraId="19D4BA22" w14:textId="73AA6A62" w:rsidR="00330826" w:rsidRPr="00C9227B" w:rsidRDefault="00B61832" w:rsidP="00220AA4">
            <w:pPr>
              <w:spacing w:after="0"/>
              <w:rPr>
                <w:rFonts w:asciiTheme="minorHAnsi" w:hAnsiTheme="minorHAnsi" w:cstheme="minorHAnsi"/>
              </w:rPr>
            </w:pPr>
            <w:r w:rsidRPr="00C9227B">
              <w:rPr>
                <w:rFonts w:asciiTheme="minorHAnsi" w:hAnsiTheme="minorHAnsi" w:cstheme="minorHAnsi"/>
              </w:rPr>
              <w:t>12/04/2021</w:t>
            </w:r>
          </w:p>
        </w:tc>
      </w:tr>
      <w:tr w:rsidR="00330826" w:rsidRPr="00C9227B" w14:paraId="7BF26E1E" w14:textId="10F55896" w:rsidTr="003F669C">
        <w:trPr>
          <w:trHeight w:val="170"/>
        </w:trPr>
        <w:tc>
          <w:tcPr>
            <w:tcW w:w="1377" w:type="dxa"/>
          </w:tcPr>
          <w:p w14:paraId="1DBEF0F0" w14:textId="69D1F83F" w:rsidR="00330826" w:rsidRPr="00C9227B" w:rsidRDefault="00330826" w:rsidP="00220AA4">
            <w:pPr>
              <w:spacing w:after="0"/>
              <w:rPr>
                <w:rFonts w:asciiTheme="minorHAnsi" w:hAnsiTheme="minorHAnsi" w:cstheme="minorHAnsi"/>
              </w:rPr>
            </w:pPr>
            <w:r w:rsidRPr="00C9227B">
              <w:rPr>
                <w:rFonts w:asciiTheme="minorHAnsi" w:hAnsiTheme="minorHAnsi" w:cstheme="minorHAnsi"/>
              </w:rPr>
              <w:t>Switch</w:t>
            </w:r>
          </w:p>
        </w:tc>
        <w:tc>
          <w:tcPr>
            <w:tcW w:w="1313" w:type="dxa"/>
          </w:tcPr>
          <w:p w14:paraId="412DE574" w14:textId="77777777" w:rsidR="00330826" w:rsidRPr="00C9227B" w:rsidRDefault="00330826" w:rsidP="00220AA4">
            <w:pPr>
              <w:spacing w:after="0"/>
              <w:rPr>
                <w:rFonts w:asciiTheme="minorHAnsi" w:hAnsiTheme="minorHAnsi" w:cstheme="minorHAnsi"/>
              </w:rPr>
            </w:pPr>
          </w:p>
        </w:tc>
        <w:tc>
          <w:tcPr>
            <w:tcW w:w="2418" w:type="dxa"/>
          </w:tcPr>
          <w:p w14:paraId="18C86ACF" w14:textId="01A4D9A9" w:rsidR="00330826" w:rsidRPr="00C9227B" w:rsidRDefault="00330826" w:rsidP="00220AA4">
            <w:pPr>
              <w:suppressAutoHyphens w:val="0"/>
              <w:spacing w:after="0"/>
              <w:rPr>
                <w:rFonts w:asciiTheme="minorHAnsi" w:hAnsiTheme="minorHAnsi" w:cstheme="minorHAnsi"/>
              </w:rPr>
            </w:pPr>
            <w:r w:rsidRPr="00C9227B">
              <w:rPr>
                <w:rFonts w:asciiTheme="minorHAnsi" w:hAnsiTheme="minorHAnsi" w:cstheme="minorHAnsi"/>
              </w:rPr>
              <w:t>6612</w:t>
            </w:r>
          </w:p>
        </w:tc>
        <w:tc>
          <w:tcPr>
            <w:tcW w:w="1630" w:type="dxa"/>
          </w:tcPr>
          <w:p w14:paraId="5BB64E9B" w14:textId="1164A77B" w:rsidR="00330826" w:rsidRPr="00C9227B" w:rsidRDefault="00CA0EB8" w:rsidP="00220AA4">
            <w:pPr>
              <w:spacing w:after="0"/>
              <w:rPr>
                <w:rFonts w:asciiTheme="minorHAnsi" w:hAnsiTheme="minorHAnsi" w:cstheme="minorHAnsi"/>
              </w:rPr>
            </w:pPr>
            <w:r w:rsidRPr="00C9227B">
              <w:rPr>
                <w:rFonts w:asciiTheme="minorHAnsi" w:hAnsiTheme="minorHAnsi" w:cstheme="minorHAnsi"/>
              </w:rPr>
              <w:t>3</w:t>
            </w:r>
            <w:r w:rsidR="00E501EB" w:rsidRPr="00C9227B">
              <w:rPr>
                <w:rFonts w:asciiTheme="minorHAnsi" w:hAnsiTheme="minorHAnsi" w:cstheme="minorHAnsi"/>
              </w:rPr>
              <w:t>.</w:t>
            </w:r>
            <w:r w:rsidRPr="00C9227B">
              <w:rPr>
                <w:rFonts w:asciiTheme="minorHAnsi" w:hAnsiTheme="minorHAnsi" w:cstheme="minorHAnsi"/>
              </w:rPr>
              <w:t>58</w:t>
            </w:r>
          </w:p>
        </w:tc>
        <w:tc>
          <w:tcPr>
            <w:tcW w:w="1054" w:type="dxa"/>
          </w:tcPr>
          <w:p w14:paraId="05CA49B7" w14:textId="417786C4" w:rsidR="00330826" w:rsidRPr="00C9227B" w:rsidRDefault="003F669C" w:rsidP="00220AA4">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2F5428BE" w14:textId="4A0D3B86" w:rsidR="00330826" w:rsidRPr="00C9227B" w:rsidRDefault="00B61832" w:rsidP="00220AA4">
            <w:pPr>
              <w:spacing w:after="0"/>
              <w:rPr>
                <w:rFonts w:asciiTheme="minorHAnsi" w:hAnsiTheme="minorHAnsi" w:cstheme="minorHAnsi"/>
              </w:rPr>
            </w:pPr>
            <w:r w:rsidRPr="00C9227B">
              <w:rPr>
                <w:rFonts w:asciiTheme="minorHAnsi" w:hAnsiTheme="minorHAnsi" w:cstheme="minorHAnsi"/>
              </w:rPr>
              <w:t>07/04/2021</w:t>
            </w:r>
          </w:p>
        </w:tc>
      </w:tr>
      <w:tr w:rsidR="00B61832" w:rsidRPr="00C9227B" w14:paraId="63B30088" w14:textId="4AABC7FB" w:rsidTr="003F669C">
        <w:trPr>
          <w:trHeight w:val="170"/>
        </w:trPr>
        <w:tc>
          <w:tcPr>
            <w:tcW w:w="1377" w:type="dxa"/>
          </w:tcPr>
          <w:p w14:paraId="5C850809" w14:textId="4EFA3AB5"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Header</w:t>
            </w:r>
          </w:p>
        </w:tc>
        <w:tc>
          <w:tcPr>
            <w:tcW w:w="1313" w:type="dxa"/>
          </w:tcPr>
          <w:p w14:paraId="77135E69" w14:textId="2E6F3641"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2-pin male</w:t>
            </w:r>
          </w:p>
        </w:tc>
        <w:tc>
          <w:tcPr>
            <w:tcW w:w="2418" w:type="dxa"/>
          </w:tcPr>
          <w:p w14:paraId="3D19D130" w14:textId="2230A0FE" w:rsidR="00B61832" w:rsidRPr="00C9227B" w:rsidRDefault="00B61832" w:rsidP="00B61832">
            <w:pPr>
              <w:suppressAutoHyphens w:val="0"/>
              <w:spacing w:after="0"/>
              <w:rPr>
                <w:rFonts w:asciiTheme="minorHAnsi" w:hAnsiTheme="minorHAnsi" w:cstheme="minorHAnsi"/>
              </w:rPr>
            </w:pPr>
            <w:r w:rsidRPr="00C9227B">
              <w:rPr>
                <w:rFonts w:asciiTheme="minorHAnsi" w:hAnsiTheme="minorHAnsi" w:cstheme="minorHAnsi"/>
              </w:rPr>
              <w:t>0022232021</w:t>
            </w:r>
          </w:p>
        </w:tc>
        <w:tc>
          <w:tcPr>
            <w:tcW w:w="1630" w:type="dxa"/>
          </w:tcPr>
          <w:p w14:paraId="227AFFC5" w14:textId="2447B500"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0.134</w:t>
            </w:r>
          </w:p>
        </w:tc>
        <w:tc>
          <w:tcPr>
            <w:tcW w:w="1054" w:type="dxa"/>
          </w:tcPr>
          <w:p w14:paraId="47A141FA" w14:textId="7BDB9474"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Digi-Key</w:t>
            </w:r>
          </w:p>
        </w:tc>
        <w:tc>
          <w:tcPr>
            <w:tcW w:w="1836" w:type="dxa"/>
          </w:tcPr>
          <w:p w14:paraId="3B23C28C" w14:textId="58DA7370"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12/04/2021</w:t>
            </w:r>
          </w:p>
        </w:tc>
      </w:tr>
      <w:tr w:rsidR="00B61832" w:rsidRPr="00C9227B" w14:paraId="113E5A38" w14:textId="65EB50F2" w:rsidTr="003F669C">
        <w:trPr>
          <w:trHeight w:val="170"/>
        </w:trPr>
        <w:tc>
          <w:tcPr>
            <w:tcW w:w="1377" w:type="dxa"/>
          </w:tcPr>
          <w:p w14:paraId="1B249D42" w14:textId="77777777" w:rsidR="00B61832" w:rsidRPr="00C9227B" w:rsidRDefault="00B61832" w:rsidP="00B61832">
            <w:pPr>
              <w:spacing w:after="0"/>
              <w:rPr>
                <w:rFonts w:asciiTheme="minorHAnsi" w:hAnsiTheme="minorHAnsi" w:cstheme="minorHAnsi"/>
              </w:rPr>
            </w:pPr>
          </w:p>
        </w:tc>
        <w:tc>
          <w:tcPr>
            <w:tcW w:w="1313" w:type="dxa"/>
          </w:tcPr>
          <w:p w14:paraId="66B19F1A" w14:textId="1C3F28F5"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3-pin male</w:t>
            </w:r>
          </w:p>
        </w:tc>
        <w:tc>
          <w:tcPr>
            <w:tcW w:w="2418" w:type="dxa"/>
          </w:tcPr>
          <w:p w14:paraId="47319624" w14:textId="4EA6EC21" w:rsidR="00B61832" w:rsidRPr="00C9227B" w:rsidRDefault="00B61832" w:rsidP="00B61832">
            <w:pPr>
              <w:suppressAutoHyphens w:val="0"/>
              <w:spacing w:after="0"/>
              <w:rPr>
                <w:rFonts w:asciiTheme="minorHAnsi" w:hAnsiTheme="minorHAnsi" w:cstheme="minorHAnsi"/>
              </w:rPr>
            </w:pPr>
            <w:r w:rsidRPr="00C9227B">
              <w:rPr>
                <w:rFonts w:asciiTheme="minorHAnsi" w:hAnsiTheme="minorHAnsi" w:cstheme="minorHAnsi"/>
              </w:rPr>
              <w:t>90120-0763</w:t>
            </w:r>
          </w:p>
        </w:tc>
        <w:tc>
          <w:tcPr>
            <w:tcW w:w="1630" w:type="dxa"/>
          </w:tcPr>
          <w:p w14:paraId="5459B9EB" w14:textId="4C1C1CE2"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0.91</w:t>
            </w:r>
          </w:p>
        </w:tc>
        <w:tc>
          <w:tcPr>
            <w:tcW w:w="1054" w:type="dxa"/>
          </w:tcPr>
          <w:p w14:paraId="40280412" w14:textId="1ECA3A16"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0F8D36D3" w14:textId="78B16888"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07/04/2021</w:t>
            </w:r>
          </w:p>
        </w:tc>
      </w:tr>
      <w:tr w:rsidR="00B61832" w:rsidRPr="00C9227B" w14:paraId="2DFEBC31" w14:textId="377CE723" w:rsidTr="003F669C">
        <w:trPr>
          <w:trHeight w:val="170"/>
        </w:trPr>
        <w:tc>
          <w:tcPr>
            <w:tcW w:w="1377" w:type="dxa"/>
          </w:tcPr>
          <w:p w14:paraId="00EE6505" w14:textId="77777777" w:rsidR="00B61832" w:rsidRPr="00C9227B" w:rsidRDefault="00B61832" w:rsidP="00B61832">
            <w:pPr>
              <w:spacing w:after="0"/>
              <w:rPr>
                <w:rFonts w:asciiTheme="minorHAnsi" w:hAnsiTheme="minorHAnsi" w:cstheme="minorHAnsi"/>
              </w:rPr>
            </w:pPr>
          </w:p>
        </w:tc>
        <w:tc>
          <w:tcPr>
            <w:tcW w:w="1313" w:type="dxa"/>
          </w:tcPr>
          <w:p w14:paraId="54A62CC2" w14:textId="0BE60818"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5-pin female</w:t>
            </w:r>
          </w:p>
        </w:tc>
        <w:tc>
          <w:tcPr>
            <w:tcW w:w="2418" w:type="dxa"/>
          </w:tcPr>
          <w:p w14:paraId="060FF44F" w14:textId="0AFEE00E" w:rsidR="00B61832" w:rsidRPr="00C9227B" w:rsidRDefault="00B61832" w:rsidP="00B61832">
            <w:pPr>
              <w:suppressAutoHyphens w:val="0"/>
              <w:spacing w:after="0"/>
              <w:rPr>
                <w:rFonts w:asciiTheme="minorHAnsi" w:hAnsiTheme="minorHAnsi" w:cstheme="minorHAnsi"/>
              </w:rPr>
            </w:pPr>
            <w:r w:rsidRPr="00C9227B">
              <w:rPr>
                <w:rFonts w:asciiTheme="minorHAnsi" w:hAnsiTheme="minorHAnsi" w:cstheme="minorHAnsi"/>
              </w:rPr>
              <w:t>PPPC051LFBN-RC</w:t>
            </w:r>
          </w:p>
        </w:tc>
        <w:tc>
          <w:tcPr>
            <w:tcW w:w="1630" w:type="dxa"/>
          </w:tcPr>
          <w:p w14:paraId="2D1C33DF" w14:textId="53E5C5A2"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0.4</w:t>
            </w:r>
          </w:p>
        </w:tc>
        <w:tc>
          <w:tcPr>
            <w:tcW w:w="1054" w:type="dxa"/>
          </w:tcPr>
          <w:p w14:paraId="272FE0A9" w14:textId="66E15009"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Digi-Key</w:t>
            </w:r>
          </w:p>
        </w:tc>
        <w:tc>
          <w:tcPr>
            <w:tcW w:w="1836" w:type="dxa"/>
          </w:tcPr>
          <w:p w14:paraId="4DBC032E" w14:textId="6C4F07B9"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12/04/2021</w:t>
            </w:r>
          </w:p>
        </w:tc>
      </w:tr>
      <w:tr w:rsidR="00B61832" w:rsidRPr="00C9227B" w14:paraId="55FD5EC2" w14:textId="40D2D0E8" w:rsidTr="003F669C">
        <w:trPr>
          <w:trHeight w:val="170"/>
        </w:trPr>
        <w:tc>
          <w:tcPr>
            <w:tcW w:w="1377" w:type="dxa"/>
          </w:tcPr>
          <w:p w14:paraId="5CA22661" w14:textId="77777777" w:rsidR="00B61832" w:rsidRPr="00C9227B" w:rsidRDefault="00B61832" w:rsidP="00B61832">
            <w:pPr>
              <w:spacing w:after="0"/>
              <w:rPr>
                <w:rFonts w:asciiTheme="minorHAnsi" w:hAnsiTheme="minorHAnsi" w:cstheme="minorHAnsi"/>
              </w:rPr>
            </w:pPr>
          </w:p>
        </w:tc>
        <w:tc>
          <w:tcPr>
            <w:tcW w:w="1313" w:type="dxa"/>
          </w:tcPr>
          <w:p w14:paraId="53A73041" w14:textId="604FF164"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6-pin male</w:t>
            </w:r>
          </w:p>
        </w:tc>
        <w:tc>
          <w:tcPr>
            <w:tcW w:w="2418" w:type="dxa"/>
          </w:tcPr>
          <w:p w14:paraId="4FF2FF5C" w14:textId="3381E148" w:rsidR="00B61832" w:rsidRPr="00C9227B" w:rsidRDefault="00B61832" w:rsidP="00B61832">
            <w:pPr>
              <w:suppressAutoHyphens w:val="0"/>
              <w:spacing w:after="0"/>
              <w:rPr>
                <w:rFonts w:asciiTheme="minorHAnsi" w:hAnsiTheme="minorHAnsi" w:cstheme="minorHAnsi"/>
              </w:rPr>
            </w:pPr>
            <w:r w:rsidRPr="00C9227B">
              <w:rPr>
                <w:rFonts w:asciiTheme="minorHAnsi" w:hAnsiTheme="minorHAnsi" w:cstheme="minorHAnsi"/>
              </w:rPr>
              <w:t>640456-6 TE</w:t>
            </w:r>
          </w:p>
        </w:tc>
        <w:tc>
          <w:tcPr>
            <w:tcW w:w="1630" w:type="dxa"/>
          </w:tcPr>
          <w:p w14:paraId="383B4CC8" w14:textId="2A407406"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0.254</w:t>
            </w:r>
          </w:p>
        </w:tc>
        <w:tc>
          <w:tcPr>
            <w:tcW w:w="1054" w:type="dxa"/>
          </w:tcPr>
          <w:p w14:paraId="5AE49EA8" w14:textId="5F029557"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72A51BE9" w14:textId="490415FA"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07/04/2021</w:t>
            </w:r>
          </w:p>
        </w:tc>
      </w:tr>
      <w:tr w:rsidR="00B61832" w:rsidRPr="00C9227B" w14:paraId="1AF4B502" w14:textId="432CAC5C" w:rsidTr="003F669C">
        <w:trPr>
          <w:trHeight w:val="170"/>
        </w:trPr>
        <w:tc>
          <w:tcPr>
            <w:tcW w:w="1377" w:type="dxa"/>
          </w:tcPr>
          <w:p w14:paraId="79D60C1D" w14:textId="76DADEA1"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Semi-conductor</w:t>
            </w:r>
          </w:p>
        </w:tc>
        <w:tc>
          <w:tcPr>
            <w:tcW w:w="1313" w:type="dxa"/>
          </w:tcPr>
          <w:p w14:paraId="239BB26B" w14:textId="0DFC221F" w:rsidR="00B61832" w:rsidRPr="00C9227B" w:rsidRDefault="00B61832" w:rsidP="00B61832">
            <w:pPr>
              <w:suppressAutoHyphens w:val="0"/>
              <w:spacing w:after="0"/>
              <w:rPr>
                <w:rFonts w:asciiTheme="minorHAnsi" w:hAnsiTheme="minorHAnsi" w:cstheme="minorHAnsi"/>
                <w:color w:val="auto"/>
              </w:rPr>
            </w:pPr>
            <w:r w:rsidRPr="00C9227B">
              <w:rPr>
                <w:rFonts w:asciiTheme="minorHAnsi" w:hAnsiTheme="minorHAnsi" w:cstheme="minorHAnsi"/>
              </w:rPr>
              <w:t>D1</w:t>
            </w:r>
          </w:p>
        </w:tc>
        <w:tc>
          <w:tcPr>
            <w:tcW w:w="2418" w:type="dxa"/>
          </w:tcPr>
          <w:p w14:paraId="27186C58" w14:textId="12930D2A" w:rsidR="00B61832" w:rsidRPr="00C9227B" w:rsidRDefault="00B61832" w:rsidP="00B61832">
            <w:pPr>
              <w:suppressAutoHyphens w:val="0"/>
              <w:spacing w:after="0"/>
              <w:rPr>
                <w:rFonts w:asciiTheme="minorHAnsi" w:hAnsiTheme="minorHAnsi" w:cstheme="minorHAnsi"/>
                <w:color w:val="auto"/>
              </w:rPr>
            </w:pPr>
            <w:r w:rsidRPr="00C9227B">
              <w:rPr>
                <w:rFonts w:asciiTheme="minorHAnsi" w:hAnsiTheme="minorHAnsi" w:cstheme="minorHAnsi"/>
              </w:rPr>
              <w:t>MBRS540T3G</w:t>
            </w:r>
          </w:p>
        </w:tc>
        <w:tc>
          <w:tcPr>
            <w:tcW w:w="1630" w:type="dxa"/>
          </w:tcPr>
          <w:p w14:paraId="6F012BA8" w14:textId="44D76780"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0.4452</w:t>
            </w:r>
          </w:p>
        </w:tc>
        <w:tc>
          <w:tcPr>
            <w:tcW w:w="1054" w:type="dxa"/>
          </w:tcPr>
          <w:p w14:paraId="250878AF" w14:textId="704319DA"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23DD22DC" w14:textId="3CCBF94D"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07/04/2021</w:t>
            </w:r>
          </w:p>
        </w:tc>
      </w:tr>
      <w:tr w:rsidR="00B61832" w:rsidRPr="00C9227B" w14:paraId="2CB0F88B" w14:textId="758F18CD" w:rsidTr="003F669C">
        <w:trPr>
          <w:trHeight w:val="170"/>
        </w:trPr>
        <w:tc>
          <w:tcPr>
            <w:tcW w:w="1377" w:type="dxa"/>
          </w:tcPr>
          <w:p w14:paraId="7F8CEAEC" w14:textId="77777777" w:rsidR="00B61832" w:rsidRPr="00C9227B" w:rsidRDefault="00B61832" w:rsidP="00B61832">
            <w:pPr>
              <w:spacing w:after="0"/>
              <w:rPr>
                <w:rFonts w:asciiTheme="minorHAnsi" w:hAnsiTheme="minorHAnsi" w:cstheme="minorHAnsi"/>
              </w:rPr>
            </w:pPr>
          </w:p>
        </w:tc>
        <w:tc>
          <w:tcPr>
            <w:tcW w:w="1313" w:type="dxa"/>
          </w:tcPr>
          <w:p w14:paraId="5C1D4D21" w14:textId="57611D4F" w:rsidR="00B61832" w:rsidRPr="00C9227B" w:rsidRDefault="00B61832" w:rsidP="00B61832">
            <w:pPr>
              <w:suppressAutoHyphens w:val="0"/>
              <w:spacing w:after="0"/>
              <w:rPr>
                <w:rFonts w:asciiTheme="minorHAnsi" w:hAnsiTheme="minorHAnsi" w:cstheme="minorHAnsi"/>
                <w:color w:val="auto"/>
              </w:rPr>
            </w:pPr>
            <w:r w:rsidRPr="00C9227B">
              <w:rPr>
                <w:rFonts w:asciiTheme="minorHAnsi" w:hAnsiTheme="minorHAnsi" w:cstheme="minorHAnsi"/>
                <w:color w:val="auto"/>
              </w:rPr>
              <w:t>D2</w:t>
            </w:r>
          </w:p>
        </w:tc>
        <w:tc>
          <w:tcPr>
            <w:tcW w:w="2418" w:type="dxa"/>
          </w:tcPr>
          <w:p w14:paraId="6B24CC51" w14:textId="58E22A76"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1N4148WS</w:t>
            </w:r>
          </w:p>
        </w:tc>
        <w:tc>
          <w:tcPr>
            <w:tcW w:w="1630" w:type="dxa"/>
          </w:tcPr>
          <w:p w14:paraId="7DBF3DC0" w14:textId="2BFCFD3E"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0.136</w:t>
            </w:r>
          </w:p>
        </w:tc>
        <w:tc>
          <w:tcPr>
            <w:tcW w:w="1054" w:type="dxa"/>
          </w:tcPr>
          <w:p w14:paraId="214D93F5" w14:textId="5943B814"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0DB76A3C" w14:textId="7827E4DF"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07/04/2021</w:t>
            </w:r>
          </w:p>
        </w:tc>
      </w:tr>
      <w:tr w:rsidR="00B61832" w:rsidRPr="00C9227B" w14:paraId="02B7F145" w14:textId="507339B7" w:rsidTr="003F669C">
        <w:trPr>
          <w:trHeight w:val="170"/>
        </w:trPr>
        <w:tc>
          <w:tcPr>
            <w:tcW w:w="1377" w:type="dxa"/>
          </w:tcPr>
          <w:p w14:paraId="68AA22F3" w14:textId="77777777" w:rsidR="00B61832" w:rsidRPr="00C9227B" w:rsidRDefault="00B61832" w:rsidP="00B61832">
            <w:pPr>
              <w:spacing w:after="0"/>
              <w:rPr>
                <w:rFonts w:asciiTheme="minorHAnsi" w:hAnsiTheme="minorHAnsi" w:cstheme="minorHAnsi"/>
              </w:rPr>
            </w:pPr>
          </w:p>
        </w:tc>
        <w:tc>
          <w:tcPr>
            <w:tcW w:w="1313" w:type="dxa"/>
          </w:tcPr>
          <w:p w14:paraId="620BA3A9" w14:textId="10889649"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D3</w:t>
            </w:r>
          </w:p>
        </w:tc>
        <w:tc>
          <w:tcPr>
            <w:tcW w:w="2418" w:type="dxa"/>
          </w:tcPr>
          <w:p w14:paraId="73926CFF" w14:textId="280D7DAB" w:rsidR="00B61832" w:rsidRPr="00C9227B" w:rsidRDefault="00B61832" w:rsidP="00B61832">
            <w:pPr>
              <w:suppressAutoHyphens w:val="0"/>
              <w:spacing w:after="0"/>
              <w:rPr>
                <w:rFonts w:asciiTheme="minorHAnsi" w:hAnsiTheme="minorHAnsi" w:cstheme="minorHAnsi"/>
              </w:rPr>
            </w:pPr>
            <w:r w:rsidRPr="00C9227B">
              <w:rPr>
                <w:rFonts w:asciiTheme="minorHAnsi" w:hAnsiTheme="minorHAnsi" w:cstheme="minorHAnsi"/>
              </w:rPr>
              <w:t>MBR120LSFT1G</w:t>
            </w:r>
          </w:p>
        </w:tc>
        <w:tc>
          <w:tcPr>
            <w:tcW w:w="1630" w:type="dxa"/>
          </w:tcPr>
          <w:p w14:paraId="536C7456" w14:textId="7A8B9215"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0.339</w:t>
            </w:r>
          </w:p>
        </w:tc>
        <w:tc>
          <w:tcPr>
            <w:tcW w:w="1054" w:type="dxa"/>
          </w:tcPr>
          <w:p w14:paraId="6DE18374" w14:textId="15F9C916"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6F7A0AFA" w14:textId="2D84406A"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07/04/2021</w:t>
            </w:r>
          </w:p>
        </w:tc>
      </w:tr>
      <w:tr w:rsidR="00B61832" w:rsidRPr="00C9227B" w14:paraId="3389AA0A" w14:textId="38040F6F" w:rsidTr="003F669C">
        <w:trPr>
          <w:trHeight w:val="170"/>
        </w:trPr>
        <w:tc>
          <w:tcPr>
            <w:tcW w:w="1377" w:type="dxa"/>
          </w:tcPr>
          <w:p w14:paraId="10E231AD" w14:textId="0C7D92E3"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Transistor</w:t>
            </w:r>
          </w:p>
        </w:tc>
        <w:tc>
          <w:tcPr>
            <w:tcW w:w="1313" w:type="dxa"/>
          </w:tcPr>
          <w:p w14:paraId="509862E8" w14:textId="593FAE00"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NPN</w:t>
            </w:r>
          </w:p>
        </w:tc>
        <w:tc>
          <w:tcPr>
            <w:tcW w:w="2418" w:type="dxa"/>
          </w:tcPr>
          <w:p w14:paraId="01174CCE" w14:textId="706F373B" w:rsidR="00B61832" w:rsidRPr="00C9227B" w:rsidRDefault="00B61832" w:rsidP="00B61832">
            <w:pPr>
              <w:suppressAutoHyphens w:val="0"/>
              <w:spacing w:after="0"/>
              <w:rPr>
                <w:rFonts w:asciiTheme="minorHAnsi" w:hAnsiTheme="minorHAnsi" w:cstheme="minorHAnsi"/>
              </w:rPr>
            </w:pPr>
            <w:r w:rsidRPr="00C9227B">
              <w:rPr>
                <w:rFonts w:asciiTheme="minorHAnsi" w:hAnsiTheme="minorHAnsi" w:cstheme="minorHAnsi"/>
              </w:rPr>
              <w:t>BC847C</w:t>
            </w:r>
          </w:p>
        </w:tc>
        <w:tc>
          <w:tcPr>
            <w:tcW w:w="1630" w:type="dxa"/>
          </w:tcPr>
          <w:p w14:paraId="75EA2B3D" w14:textId="1CF729BC"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0.109</w:t>
            </w:r>
          </w:p>
        </w:tc>
        <w:tc>
          <w:tcPr>
            <w:tcW w:w="1054" w:type="dxa"/>
          </w:tcPr>
          <w:p w14:paraId="73C4ECC5" w14:textId="39042DB6" w:rsidR="00B61832" w:rsidRPr="00C9227B" w:rsidRDefault="00B61832" w:rsidP="00B61832">
            <w:pPr>
              <w:spacing w:after="0"/>
              <w:rPr>
                <w:rFonts w:asciiTheme="minorHAnsi" w:hAnsiTheme="minorHAnsi" w:cstheme="minorHAnsi"/>
              </w:rPr>
            </w:pPr>
            <w:proofErr w:type="spellStart"/>
            <w:r w:rsidRPr="00C9227B">
              <w:rPr>
                <w:rFonts w:asciiTheme="minorHAnsi" w:hAnsiTheme="minorHAnsi" w:cstheme="minorHAnsi"/>
              </w:rPr>
              <w:t>Nexperia</w:t>
            </w:r>
            <w:proofErr w:type="spellEnd"/>
          </w:p>
        </w:tc>
        <w:tc>
          <w:tcPr>
            <w:tcW w:w="1836" w:type="dxa"/>
          </w:tcPr>
          <w:p w14:paraId="0ED0DD7C" w14:textId="33AA6D03" w:rsidR="00B61832" w:rsidRPr="00C9227B" w:rsidRDefault="00C84E2A" w:rsidP="00B61832">
            <w:pPr>
              <w:spacing w:after="0"/>
              <w:rPr>
                <w:rFonts w:asciiTheme="minorHAnsi" w:hAnsiTheme="minorHAnsi" w:cstheme="minorHAnsi"/>
              </w:rPr>
            </w:pPr>
            <w:r w:rsidRPr="00C9227B">
              <w:rPr>
                <w:rFonts w:asciiTheme="minorHAnsi" w:hAnsiTheme="minorHAnsi" w:cstheme="minorHAnsi"/>
              </w:rPr>
              <w:t>4/03/2021</w:t>
            </w:r>
          </w:p>
        </w:tc>
      </w:tr>
      <w:tr w:rsidR="00B61832" w:rsidRPr="00C9227B" w14:paraId="74926977" w14:textId="7DCD8E72" w:rsidTr="003F669C">
        <w:trPr>
          <w:trHeight w:val="170"/>
        </w:trPr>
        <w:tc>
          <w:tcPr>
            <w:tcW w:w="1377" w:type="dxa"/>
          </w:tcPr>
          <w:p w14:paraId="11F50DCB" w14:textId="56995885" w:rsidR="00B61832" w:rsidRPr="00C9227B" w:rsidRDefault="00BC282A" w:rsidP="00B61832">
            <w:pPr>
              <w:spacing w:after="0"/>
              <w:rPr>
                <w:rFonts w:asciiTheme="minorHAnsi" w:hAnsiTheme="minorHAnsi" w:cstheme="minorHAnsi"/>
              </w:rPr>
            </w:pPr>
            <w:ins w:id="183" w:author="Sam Mentens" w:date="2021-05-29T15:21:00Z">
              <w:r>
                <w:rPr>
                  <w:rFonts w:asciiTheme="minorHAnsi" w:hAnsiTheme="minorHAnsi" w:cstheme="minorHAnsi"/>
                </w:rPr>
                <w:t>Integrated circuit (</w:t>
              </w:r>
            </w:ins>
            <w:r w:rsidR="00B61832" w:rsidRPr="00C9227B">
              <w:rPr>
                <w:rFonts w:asciiTheme="minorHAnsi" w:hAnsiTheme="minorHAnsi" w:cstheme="minorHAnsi"/>
              </w:rPr>
              <w:t>IC</w:t>
            </w:r>
            <w:ins w:id="184" w:author="Sam Mentens" w:date="2021-05-29T15:21:00Z">
              <w:r>
                <w:rPr>
                  <w:rFonts w:asciiTheme="minorHAnsi" w:hAnsiTheme="minorHAnsi" w:cstheme="minorHAnsi"/>
                </w:rPr>
                <w:t>)</w:t>
              </w:r>
            </w:ins>
          </w:p>
        </w:tc>
        <w:tc>
          <w:tcPr>
            <w:tcW w:w="1313" w:type="dxa"/>
          </w:tcPr>
          <w:p w14:paraId="011EE484" w14:textId="79B65627"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IC1</w:t>
            </w:r>
          </w:p>
        </w:tc>
        <w:tc>
          <w:tcPr>
            <w:tcW w:w="2418" w:type="dxa"/>
          </w:tcPr>
          <w:p w14:paraId="19313F2C" w14:textId="637019B4" w:rsidR="00B61832" w:rsidRPr="00C9227B" w:rsidRDefault="00B61832" w:rsidP="00B61832">
            <w:pPr>
              <w:suppressAutoHyphens w:val="0"/>
              <w:spacing w:after="0"/>
              <w:rPr>
                <w:rFonts w:asciiTheme="minorHAnsi" w:hAnsiTheme="minorHAnsi" w:cstheme="minorHAnsi"/>
                <w:color w:val="auto"/>
              </w:rPr>
            </w:pPr>
            <w:r w:rsidRPr="00C9227B">
              <w:rPr>
                <w:rFonts w:asciiTheme="minorHAnsi" w:hAnsiTheme="minorHAnsi" w:cstheme="minorHAnsi"/>
              </w:rPr>
              <w:t>DSPIC33EP128GP502-I/SS</w:t>
            </w:r>
          </w:p>
        </w:tc>
        <w:tc>
          <w:tcPr>
            <w:tcW w:w="1630" w:type="dxa"/>
          </w:tcPr>
          <w:p w14:paraId="11513CB3" w14:textId="59545D62"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2.53</w:t>
            </w:r>
          </w:p>
        </w:tc>
        <w:tc>
          <w:tcPr>
            <w:tcW w:w="1054" w:type="dxa"/>
          </w:tcPr>
          <w:p w14:paraId="25A12F67" w14:textId="76FCDDF2"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51DEB8A7" w14:textId="45A7F0A8"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07/04/2021</w:t>
            </w:r>
          </w:p>
        </w:tc>
      </w:tr>
      <w:tr w:rsidR="00B61832" w:rsidRPr="00C9227B" w14:paraId="5079C974" w14:textId="685EC7A4" w:rsidTr="003F669C">
        <w:trPr>
          <w:trHeight w:val="170"/>
        </w:trPr>
        <w:tc>
          <w:tcPr>
            <w:tcW w:w="1377" w:type="dxa"/>
          </w:tcPr>
          <w:p w14:paraId="6D22E14B" w14:textId="77777777" w:rsidR="00B61832" w:rsidRPr="00C9227B" w:rsidRDefault="00B61832" w:rsidP="00B61832">
            <w:pPr>
              <w:spacing w:after="0"/>
              <w:rPr>
                <w:rFonts w:asciiTheme="minorHAnsi" w:hAnsiTheme="minorHAnsi" w:cstheme="minorHAnsi"/>
              </w:rPr>
            </w:pPr>
          </w:p>
        </w:tc>
        <w:tc>
          <w:tcPr>
            <w:tcW w:w="1313" w:type="dxa"/>
          </w:tcPr>
          <w:p w14:paraId="6E29F3C7" w14:textId="475C7209"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IC2</w:t>
            </w:r>
          </w:p>
        </w:tc>
        <w:tc>
          <w:tcPr>
            <w:tcW w:w="2418" w:type="dxa"/>
          </w:tcPr>
          <w:p w14:paraId="5A7A0B1C" w14:textId="0AA8E7BB" w:rsidR="00B61832" w:rsidRPr="00C9227B" w:rsidRDefault="00B61832" w:rsidP="00B61832">
            <w:pPr>
              <w:suppressAutoHyphens w:val="0"/>
              <w:spacing w:after="0"/>
              <w:rPr>
                <w:rFonts w:asciiTheme="minorHAnsi" w:hAnsiTheme="minorHAnsi" w:cstheme="minorHAnsi"/>
                <w:color w:val="auto"/>
              </w:rPr>
            </w:pPr>
            <w:r w:rsidRPr="00C9227B">
              <w:rPr>
                <w:rFonts w:asciiTheme="minorHAnsi" w:hAnsiTheme="minorHAnsi" w:cstheme="minorHAnsi"/>
              </w:rPr>
              <w:t>AD7680ARJZ-REEL7</w:t>
            </w:r>
          </w:p>
        </w:tc>
        <w:tc>
          <w:tcPr>
            <w:tcW w:w="1630" w:type="dxa"/>
          </w:tcPr>
          <w:p w14:paraId="170907B8" w14:textId="5B93B11D"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9.91</w:t>
            </w:r>
          </w:p>
        </w:tc>
        <w:tc>
          <w:tcPr>
            <w:tcW w:w="1054" w:type="dxa"/>
          </w:tcPr>
          <w:p w14:paraId="3E35BE0B" w14:textId="5DDB8DB7"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171DCAC7" w14:textId="56C8482D"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07/04/2021</w:t>
            </w:r>
          </w:p>
        </w:tc>
      </w:tr>
      <w:tr w:rsidR="00B61832" w:rsidRPr="00C9227B" w14:paraId="2E8DC0DB" w14:textId="6CF8F2DB" w:rsidTr="003F669C">
        <w:trPr>
          <w:trHeight w:val="170"/>
        </w:trPr>
        <w:tc>
          <w:tcPr>
            <w:tcW w:w="1377" w:type="dxa"/>
          </w:tcPr>
          <w:p w14:paraId="39A5931C" w14:textId="77777777" w:rsidR="00B61832" w:rsidRPr="00C9227B" w:rsidRDefault="00B61832" w:rsidP="00B61832">
            <w:pPr>
              <w:spacing w:after="0"/>
              <w:rPr>
                <w:rFonts w:asciiTheme="minorHAnsi" w:hAnsiTheme="minorHAnsi" w:cstheme="minorHAnsi"/>
              </w:rPr>
            </w:pPr>
          </w:p>
        </w:tc>
        <w:tc>
          <w:tcPr>
            <w:tcW w:w="1313" w:type="dxa"/>
          </w:tcPr>
          <w:p w14:paraId="20097842" w14:textId="4C0221E1"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IC3</w:t>
            </w:r>
          </w:p>
        </w:tc>
        <w:tc>
          <w:tcPr>
            <w:tcW w:w="2418" w:type="dxa"/>
          </w:tcPr>
          <w:p w14:paraId="265742B6" w14:textId="1B07C812" w:rsidR="00B61832" w:rsidRPr="00C9227B" w:rsidRDefault="00B61832" w:rsidP="00B61832">
            <w:pPr>
              <w:suppressAutoHyphens w:val="0"/>
              <w:spacing w:after="0"/>
              <w:rPr>
                <w:rFonts w:asciiTheme="minorHAnsi" w:hAnsiTheme="minorHAnsi" w:cstheme="minorHAnsi"/>
              </w:rPr>
            </w:pPr>
            <w:r w:rsidRPr="00C9227B">
              <w:rPr>
                <w:rFonts w:asciiTheme="minorHAnsi" w:hAnsiTheme="minorHAnsi" w:cstheme="minorHAnsi"/>
              </w:rPr>
              <w:t>ADP3336ARMZ</w:t>
            </w:r>
          </w:p>
        </w:tc>
        <w:tc>
          <w:tcPr>
            <w:tcW w:w="1630" w:type="dxa"/>
          </w:tcPr>
          <w:p w14:paraId="7CA70593" w14:textId="018B27F6"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2.49</w:t>
            </w:r>
          </w:p>
        </w:tc>
        <w:tc>
          <w:tcPr>
            <w:tcW w:w="1054" w:type="dxa"/>
          </w:tcPr>
          <w:p w14:paraId="5EA64A32" w14:textId="7D7120A2"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Digi-Key</w:t>
            </w:r>
          </w:p>
        </w:tc>
        <w:tc>
          <w:tcPr>
            <w:tcW w:w="1836" w:type="dxa"/>
          </w:tcPr>
          <w:p w14:paraId="2589AF1A" w14:textId="4A2DA285"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12/04/2021</w:t>
            </w:r>
          </w:p>
        </w:tc>
      </w:tr>
      <w:tr w:rsidR="00B61832" w:rsidRPr="00C9227B" w14:paraId="464F2E8B" w14:textId="2E0F2F85" w:rsidTr="003F669C">
        <w:trPr>
          <w:trHeight w:val="170"/>
        </w:trPr>
        <w:tc>
          <w:tcPr>
            <w:tcW w:w="1377" w:type="dxa"/>
          </w:tcPr>
          <w:p w14:paraId="3757361C" w14:textId="77777777" w:rsidR="00B61832" w:rsidRPr="00C9227B" w:rsidRDefault="00B61832" w:rsidP="00B61832">
            <w:pPr>
              <w:spacing w:after="0"/>
              <w:rPr>
                <w:rFonts w:asciiTheme="minorHAnsi" w:hAnsiTheme="minorHAnsi" w:cstheme="minorHAnsi"/>
              </w:rPr>
            </w:pPr>
          </w:p>
        </w:tc>
        <w:tc>
          <w:tcPr>
            <w:tcW w:w="1313" w:type="dxa"/>
          </w:tcPr>
          <w:p w14:paraId="27C3A179" w14:textId="2FA6C432"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IC5</w:t>
            </w:r>
          </w:p>
        </w:tc>
        <w:tc>
          <w:tcPr>
            <w:tcW w:w="2418" w:type="dxa"/>
          </w:tcPr>
          <w:p w14:paraId="17165582" w14:textId="648C325E" w:rsidR="00B61832" w:rsidRPr="00C9227B" w:rsidRDefault="00B61832" w:rsidP="00B61832">
            <w:pPr>
              <w:suppressAutoHyphens w:val="0"/>
              <w:spacing w:after="0"/>
              <w:rPr>
                <w:rFonts w:asciiTheme="minorHAnsi" w:hAnsiTheme="minorHAnsi" w:cstheme="minorHAnsi"/>
              </w:rPr>
            </w:pPr>
            <w:r w:rsidRPr="00C9227B">
              <w:rPr>
                <w:rFonts w:asciiTheme="minorHAnsi" w:hAnsiTheme="minorHAnsi" w:cstheme="minorHAnsi"/>
              </w:rPr>
              <w:t>ADP150AUJZ-3.0-R7</w:t>
            </w:r>
          </w:p>
        </w:tc>
        <w:tc>
          <w:tcPr>
            <w:tcW w:w="1630" w:type="dxa"/>
          </w:tcPr>
          <w:p w14:paraId="4EDB18B1" w14:textId="5F7C0318"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0.889</w:t>
            </w:r>
          </w:p>
        </w:tc>
        <w:tc>
          <w:tcPr>
            <w:tcW w:w="1054" w:type="dxa"/>
          </w:tcPr>
          <w:p w14:paraId="4495C8CC" w14:textId="4AD8889C"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179EC834" w14:textId="5C85DCCF"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07/04/2021</w:t>
            </w:r>
          </w:p>
        </w:tc>
      </w:tr>
      <w:tr w:rsidR="00B61832" w:rsidRPr="00C9227B" w14:paraId="525D6AAD" w14:textId="41731FEC" w:rsidTr="003F669C">
        <w:trPr>
          <w:trHeight w:val="170"/>
        </w:trPr>
        <w:tc>
          <w:tcPr>
            <w:tcW w:w="1377" w:type="dxa"/>
          </w:tcPr>
          <w:p w14:paraId="263AC34E" w14:textId="77777777" w:rsidR="00B61832" w:rsidRPr="00C9227B" w:rsidRDefault="00B61832" w:rsidP="00B61832">
            <w:pPr>
              <w:spacing w:after="0"/>
              <w:rPr>
                <w:rFonts w:asciiTheme="minorHAnsi" w:hAnsiTheme="minorHAnsi" w:cstheme="minorHAnsi"/>
              </w:rPr>
            </w:pPr>
          </w:p>
        </w:tc>
        <w:tc>
          <w:tcPr>
            <w:tcW w:w="1313" w:type="dxa"/>
          </w:tcPr>
          <w:p w14:paraId="37635BB5" w14:textId="01664840"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IC6-9</w:t>
            </w:r>
          </w:p>
        </w:tc>
        <w:tc>
          <w:tcPr>
            <w:tcW w:w="2418" w:type="dxa"/>
          </w:tcPr>
          <w:p w14:paraId="79C1F675" w14:textId="44AE1D1F" w:rsidR="00B61832" w:rsidRPr="00C9227B" w:rsidRDefault="00B61832" w:rsidP="00B61832">
            <w:pPr>
              <w:suppressAutoHyphens w:val="0"/>
              <w:spacing w:after="0"/>
              <w:rPr>
                <w:rFonts w:asciiTheme="minorHAnsi" w:hAnsiTheme="minorHAnsi" w:cstheme="minorHAnsi"/>
              </w:rPr>
            </w:pPr>
            <w:r w:rsidRPr="00C9227B">
              <w:rPr>
                <w:rFonts w:asciiTheme="minorHAnsi" w:hAnsiTheme="minorHAnsi" w:cstheme="minorHAnsi"/>
              </w:rPr>
              <w:t>SI3865DDV-T1-GE3</w:t>
            </w:r>
          </w:p>
        </w:tc>
        <w:tc>
          <w:tcPr>
            <w:tcW w:w="1630" w:type="dxa"/>
          </w:tcPr>
          <w:p w14:paraId="2118E031" w14:textId="257A5AAA"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0.44</w:t>
            </w:r>
          </w:p>
        </w:tc>
        <w:tc>
          <w:tcPr>
            <w:tcW w:w="1054" w:type="dxa"/>
          </w:tcPr>
          <w:p w14:paraId="144BA9BC" w14:textId="6FFDAE6C"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789C80F0" w14:textId="1674D1B6"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07/04/2021</w:t>
            </w:r>
          </w:p>
        </w:tc>
      </w:tr>
      <w:tr w:rsidR="00B61832" w:rsidRPr="00C9227B" w14:paraId="25751AF3" w14:textId="270B8015" w:rsidTr="003F669C">
        <w:trPr>
          <w:trHeight w:val="170"/>
        </w:trPr>
        <w:tc>
          <w:tcPr>
            <w:tcW w:w="1377" w:type="dxa"/>
          </w:tcPr>
          <w:p w14:paraId="66B0527B" w14:textId="77777777" w:rsidR="00B61832" w:rsidRPr="00C9227B" w:rsidRDefault="00B61832" w:rsidP="00B61832">
            <w:pPr>
              <w:spacing w:after="0"/>
              <w:rPr>
                <w:rFonts w:asciiTheme="minorHAnsi" w:hAnsiTheme="minorHAnsi" w:cstheme="minorHAnsi"/>
              </w:rPr>
            </w:pPr>
          </w:p>
        </w:tc>
        <w:tc>
          <w:tcPr>
            <w:tcW w:w="1313" w:type="dxa"/>
          </w:tcPr>
          <w:p w14:paraId="15593119" w14:textId="28F3B922"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IC10</w:t>
            </w:r>
          </w:p>
        </w:tc>
        <w:tc>
          <w:tcPr>
            <w:tcW w:w="2418" w:type="dxa"/>
          </w:tcPr>
          <w:p w14:paraId="19BD3B97" w14:textId="11568E30" w:rsidR="00B61832" w:rsidRPr="00C9227B" w:rsidRDefault="00B61832" w:rsidP="00B61832">
            <w:pPr>
              <w:suppressAutoHyphens w:val="0"/>
              <w:spacing w:after="0"/>
              <w:rPr>
                <w:rFonts w:asciiTheme="minorHAnsi" w:hAnsiTheme="minorHAnsi" w:cstheme="minorHAnsi"/>
              </w:rPr>
            </w:pPr>
            <w:r w:rsidRPr="00C9227B">
              <w:rPr>
                <w:rFonts w:asciiTheme="minorHAnsi" w:hAnsiTheme="minorHAnsi" w:cstheme="minorHAnsi"/>
              </w:rPr>
              <w:t>AD8656ARZ</w:t>
            </w:r>
          </w:p>
        </w:tc>
        <w:tc>
          <w:tcPr>
            <w:tcW w:w="1630" w:type="dxa"/>
          </w:tcPr>
          <w:p w14:paraId="0BA3C97B" w14:textId="0E43C302"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3.07</w:t>
            </w:r>
          </w:p>
        </w:tc>
        <w:tc>
          <w:tcPr>
            <w:tcW w:w="1054" w:type="dxa"/>
          </w:tcPr>
          <w:p w14:paraId="6C868EE2" w14:textId="721958B2"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7F3D7A12" w14:textId="1A9DE4CC"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07/04/2021</w:t>
            </w:r>
          </w:p>
        </w:tc>
      </w:tr>
      <w:tr w:rsidR="00B61832" w:rsidRPr="00C9227B" w14:paraId="662826AA" w14:textId="7480F993" w:rsidTr="003F669C">
        <w:trPr>
          <w:trHeight w:val="170"/>
        </w:trPr>
        <w:tc>
          <w:tcPr>
            <w:tcW w:w="1377" w:type="dxa"/>
          </w:tcPr>
          <w:p w14:paraId="0154B837" w14:textId="77777777" w:rsidR="00B61832" w:rsidRPr="00C9227B" w:rsidRDefault="00B61832" w:rsidP="00B61832">
            <w:pPr>
              <w:spacing w:after="0"/>
              <w:rPr>
                <w:rFonts w:asciiTheme="minorHAnsi" w:hAnsiTheme="minorHAnsi" w:cstheme="minorHAnsi"/>
              </w:rPr>
            </w:pPr>
          </w:p>
        </w:tc>
        <w:tc>
          <w:tcPr>
            <w:tcW w:w="1313" w:type="dxa"/>
          </w:tcPr>
          <w:p w14:paraId="2A2BD226" w14:textId="30CBDBD1"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IC11</w:t>
            </w:r>
          </w:p>
        </w:tc>
        <w:tc>
          <w:tcPr>
            <w:tcW w:w="2418" w:type="dxa"/>
          </w:tcPr>
          <w:p w14:paraId="6E29D02C" w14:textId="0F6B8486" w:rsidR="00B61832" w:rsidRPr="00C9227B" w:rsidRDefault="00B61832" w:rsidP="00B61832">
            <w:pPr>
              <w:suppressAutoHyphens w:val="0"/>
              <w:spacing w:after="0"/>
              <w:rPr>
                <w:rFonts w:asciiTheme="minorHAnsi" w:hAnsiTheme="minorHAnsi" w:cstheme="minorHAnsi"/>
              </w:rPr>
            </w:pPr>
            <w:r w:rsidRPr="00C9227B">
              <w:rPr>
                <w:rFonts w:asciiTheme="minorHAnsi" w:hAnsiTheme="minorHAnsi" w:cstheme="minorHAnsi"/>
              </w:rPr>
              <w:t>MCP16301HT-E/CH</w:t>
            </w:r>
          </w:p>
        </w:tc>
        <w:tc>
          <w:tcPr>
            <w:tcW w:w="1630" w:type="dxa"/>
          </w:tcPr>
          <w:p w14:paraId="5524218E" w14:textId="17377231"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0.92</w:t>
            </w:r>
          </w:p>
        </w:tc>
        <w:tc>
          <w:tcPr>
            <w:tcW w:w="1054" w:type="dxa"/>
          </w:tcPr>
          <w:p w14:paraId="6D04D7DF" w14:textId="73073804"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Digi-Key</w:t>
            </w:r>
          </w:p>
        </w:tc>
        <w:tc>
          <w:tcPr>
            <w:tcW w:w="1836" w:type="dxa"/>
          </w:tcPr>
          <w:p w14:paraId="12F3721E" w14:textId="2E488410"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12/04/2021</w:t>
            </w:r>
          </w:p>
        </w:tc>
      </w:tr>
      <w:tr w:rsidR="00B61832" w:rsidRPr="00C9227B" w14:paraId="454A1FB2" w14:textId="206DAA2A" w:rsidTr="003F669C">
        <w:trPr>
          <w:trHeight w:val="170"/>
        </w:trPr>
        <w:tc>
          <w:tcPr>
            <w:tcW w:w="1377" w:type="dxa"/>
          </w:tcPr>
          <w:p w14:paraId="7A3A7BF3" w14:textId="1DAF5A11"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Capacitator</w:t>
            </w:r>
          </w:p>
        </w:tc>
        <w:tc>
          <w:tcPr>
            <w:tcW w:w="1313" w:type="dxa"/>
          </w:tcPr>
          <w:p w14:paraId="30B20EB1" w14:textId="5496E596"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1nF</w:t>
            </w:r>
          </w:p>
        </w:tc>
        <w:tc>
          <w:tcPr>
            <w:tcW w:w="2418" w:type="dxa"/>
          </w:tcPr>
          <w:p w14:paraId="39EA680E" w14:textId="565E832A" w:rsidR="00B61832" w:rsidRPr="00C9227B" w:rsidRDefault="00B61832" w:rsidP="00B61832">
            <w:pPr>
              <w:suppressAutoHyphens w:val="0"/>
              <w:spacing w:after="0"/>
              <w:rPr>
                <w:rFonts w:asciiTheme="minorHAnsi" w:hAnsiTheme="minorHAnsi" w:cstheme="minorHAnsi"/>
              </w:rPr>
            </w:pPr>
            <w:r w:rsidRPr="00C9227B">
              <w:rPr>
                <w:rFonts w:asciiTheme="minorHAnsi" w:hAnsiTheme="minorHAnsi" w:cstheme="minorHAnsi"/>
              </w:rPr>
              <w:t>GRM1555C1H102JA01D</w:t>
            </w:r>
          </w:p>
        </w:tc>
        <w:tc>
          <w:tcPr>
            <w:tcW w:w="1630" w:type="dxa"/>
          </w:tcPr>
          <w:p w14:paraId="70A6AD10" w14:textId="22609A38"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0.085</w:t>
            </w:r>
          </w:p>
        </w:tc>
        <w:tc>
          <w:tcPr>
            <w:tcW w:w="1054" w:type="dxa"/>
          </w:tcPr>
          <w:p w14:paraId="73C064A9" w14:textId="5637AF40"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2A25C8C1" w14:textId="365F29FF"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07/04/2021</w:t>
            </w:r>
          </w:p>
        </w:tc>
      </w:tr>
      <w:tr w:rsidR="00B61832" w:rsidRPr="00C9227B" w14:paraId="34C00974" w14:textId="06935022" w:rsidTr="003F669C">
        <w:trPr>
          <w:trHeight w:val="170"/>
        </w:trPr>
        <w:tc>
          <w:tcPr>
            <w:tcW w:w="1377" w:type="dxa"/>
          </w:tcPr>
          <w:p w14:paraId="1CBA25E6" w14:textId="77777777" w:rsidR="00B61832" w:rsidRPr="00C9227B" w:rsidRDefault="00B61832" w:rsidP="00B61832">
            <w:pPr>
              <w:spacing w:after="0"/>
              <w:rPr>
                <w:rFonts w:asciiTheme="minorHAnsi" w:hAnsiTheme="minorHAnsi" w:cstheme="minorHAnsi"/>
              </w:rPr>
            </w:pPr>
          </w:p>
        </w:tc>
        <w:tc>
          <w:tcPr>
            <w:tcW w:w="1313" w:type="dxa"/>
          </w:tcPr>
          <w:p w14:paraId="2C4CB44F" w14:textId="3460C5C9"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100nF</w:t>
            </w:r>
          </w:p>
        </w:tc>
        <w:tc>
          <w:tcPr>
            <w:tcW w:w="2418" w:type="dxa"/>
          </w:tcPr>
          <w:p w14:paraId="15AE06AE" w14:textId="2789DA31" w:rsidR="00B61832" w:rsidRPr="00C9227B" w:rsidRDefault="00B61832" w:rsidP="00B61832">
            <w:pPr>
              <w:suppressAutoHyphens w:val="0"/>
              <w:spacing w:after="0"/>
              <w:rPr>
                <w:rFonts w:asciiTheme="minorHAnsi" w:hAnsiTheme="minorHAnsi" w:cstheme="minorHAnsi"/>
              </w:rPr>
            </w:pPr>
            <w:r w:rsidRPr="00C9227B">
              <w:rPr>
                <w:rFonts w:asciiTheme="minorHAnsi" w:hAnsiTheme="minorHAnsi" w:cstheme="minorHAnsi"/>
              </w:rPr>
              <w:t>CL31B104KBCNNNL</w:t>
            </w:r>
          </w:p>
        </w:tc>
        <w:tc>
          <w:tcPr>
            <w:tcW w:w="1630" w:type="dxa"/>
          </w:tcPr>
          <w:p w14:paraId="5042FBBB" w14:textId="4962E81B"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0.077</w:t>
            </w:r>
          </w:p>
        </w:tc>
        <w:tc>
          <w:tcPr>
            <w:tcW w:w="1054" w:type="dxa"/>
          </w:tcPr>
          <w:p w14:paraId="316F5CE1" w14:textId="314B15EC"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5C75EEC8" w14:textId="7BDAE4D7"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07/04/2021</w:t>
            </w:r>
          </w:p>
        </w:tc>
      </w:tr>
      <w:tr w:rsidR="00B61832" w:rsidRPr="00C9227B" w14:paraId="069D0D2F" w14:textId="335664F8" w:rsidTr="003F669C">
        <w:trPr>
          <w:trHeight w:val="170"/>
        </w:trPr>
        <w:tc>
          <w:tcPr>
            <w:tcW w:w="1377" w:type="dxa"/>
          </w:tcPr>
          <w:p w14:paraId="525FCCD9" w14:textId="77777777" w:rsidR="00B61832" w:rsidRPr="00C9227B" w:rsidRDefault="00B61832" w:rsidP="00B61832">
            <w:pPr>
              <w:spacing w:after="0"/>
              <w:rPr>
                <w:rFonts w:asciiTheme="minorHAnsi" w:hAnsiTheme="minorHAnsi" w:cstheme="minorHAnsi"/>
              </w:rPr>
            </w:pPr>
          </w:p>
        </w:tc>
        <w:tc>
          <w:tcPr>
            <w:tcW w:w="1313" w:type="dxa"/>
          </w:tcPr>
          <w:p w14:paraId="404290ED" w14:textId="5E8AA110"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1uF / 16V</w:t>
            </w:r>
          </w:p>
        </w:tc>
        <w:tc>
          <w:tcPr>
            <w:tcW w:w="2418" w:type="dxa"/>
          </w:tcPr>
          <w:p w14:paraId="54BEA3BF" w14:textId="283BE71E" w:rsidR="00B61832" w:rsidRPr="00C9227B" w:rsidRDefault="00B61832" w:rsidP="00B61832">
            <w:pPr>
              <w:suppressAutoHyphens w:val="0"/>
              <w:spacing w:after="0"/>
              <w:rPr>
                <w:rFonts w:asciiTheme="minorHAnsi" w:hAnsiTheme="minorHAnsi" w:cstheme="minorHAnsi"/>
              </w:rPr>
            </w:pPr>
            <w:r w:rsidRPr="00C9227B">
              <w:rPr>
                <w:rFonts w:asciiTheme="minorHAnsi" w:hAnsiTheme="minorHAnsi" w:cstheme="minorHAnsi"/>
              </w:rPr>
              <w:t>CC0603KRX7R7BB105</w:t>
            </w:r>
          </w:p>
        </w:tc>
        <w:tc>
          <w:tcPr>
            <w:tcW w:w="1630" w:type="dxa"/>
          </w:tcPr>
          <w:p w14:paraId="309CB373" w14:textId="2FEBF752"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0.152</w:t>
            </w:r>
          </w:p>
        </w:tc>
        <w:tc>
          <w:tcPr>
            <w:tcW w:w="1054" w:type="dxa"/>
          </w:tcPr>
          <w:p w14:paraId="0FEC0892" w14:textId="2894D940"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146C50AB" w14:textId="1789F7B5"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07/04/2021</w:t>
            </w:r>
          </w:p>
        </w:tc>
      </w:tr>
      <w:tr w:rsidR="00B61832" w:rsidRPr="00C9227B" w14:paraId="363E93E4" w14:textId="1A5F6A0B" w:rsidTr="003F669C">
        <w:trPr>
          <w:trHeight w:val="314"/>
        </w:trPr>
        <w:tc>
          <w:tcPr>
            <w:tcW w:w="1377" w:type="dxa"/>
          </w:tcPr>
          <w:p w14:paraId="2CEDA48E" w14:textId="77777777" w:rsidR="00B61832" w:rsidRPr="00C9227B" w:rsidRDefault="00B61832" w:rsidP="00B61832">
            <w:pPr>
              <w:spacing w:after="0"/>
              <w:rPr>
                <w:rFonts w:asciiTheme="minorHAnsi" w:hAnsiTheme="minorHAnsi" w:cstheme="minorHAnsi"/>
              </w:rPr>
            </w:pPr>
          </w:p>
        </w:tc>
        <w:tc>
          <w:tcPr>
            <w:tcW w:w="1313" w:type="dxa"/>
          </w:tcPr>
          <w:p w14:paraId="33CE93DC" w14:textId="78A4E2FE"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2.2uF / 16V</w:t>
            </w:r>
          </w:p>
        </w:tc>
        <w:tc>
          <w:tcPr>
            <w:tcW w:w="2418" w:type="dxa"/>
          </w:tcPr>
          <w:p w14:paraId="170B2236" w14:textId="679B3138" w:rsidR="00B61832" w:rsidRPr="00013E32" w:rsidRDefault="00342013" w:rsidP="00B61832">
            <w:pPr>
              <w:suppressAutoHyphens w:val="0"/>
              <w:spacing w:after="0"/>
              <w:rPr>
                <w:rFonts w:asciiTheme="minorHAnsi" w:hAnsiTheme="minorHAnsi" w:cstheme="minorHAnsi"/>
              </w:rPr>
            </w:pPr>
            <w:r w:rsidRPr="00C9227B">
              <w:fldChar w:fldCharType="begin"/>
            </w:r>
            <w:r w:rsidRPr="00C9227B">
              <w:instrText xml:space="preserve"> HYPERLINK "https://www.mouser.be/ProductDetail/Samsung-Electro-Mechanics/CL10A225KO8NNNC?qs=sGAEpiMZZMsh%252B1woXyUXj9g54gsRQVPnDBKCF%2FKX%2FWw%3D" </w:instrText>
            </w:r>
            <w:r w:rsidRPr="00C9227B">
              <w:rPr>
                <w:rPrChange w:id="185" w:author="Sam Mentens" w:date="2021-05-27T13:30:00Z">
                  <w:rPr>
                    <w:rFonts w:asciiTheme="minorHAnsi" w:hAnsiTheme="minorHAnsi" w:cstheme="minorHAnsi"/>
                  </w:rPr>
                </w:rPrChange>
              </w:rPr>
              <w:fldChar w:fldCharType="separate"/>
            </w:r>
            <w:r w:rsidR="00B61832" w:rsidRPr="00C9227B">
              <w:rPr>
                <w:rFonts w:asciiTheme="minorHAnsi" w:hAnsiTheme="minorHAnsi" w:cstheme="minorHAnsi"/>
              </w:rPr>
              <w:t>CL10A225KO8NNNC</w:t>
            </w:r>
            <w:r w:rsidRPr="00C9227B">
              <w:rPr>
                <w:rFonts w:asciiTheme="minorHAnsi" w:hAnsiTheme="minorHAnsi" w:cstheme="minorHAnsi"/>
                <w:rPrChange w:id="186" w:author="Sam Mentens" w:date="2021-05-27T13:30:00Z">
                  <w:rPr>
                    <w:rFonts w:asciiTheme="minorHAnsi" w:hAnsiTheme="minorHAnsi" w:cstheme="minorHAnsi"/>
                  </w:rPr>
                </w:rPrChange>
              </w:rPr>
              <w:fldChar w:fldCharType="end"/>
            </w:r>
          </w:p>
        </w:tc>
        <w:tc>
          <w:tcPr>
            <w:tcW w:w="1630" w:type="dxa"/>
          </w:tcPr>
          <w:p w14:paraId="212C2971" w14:textId="4B2A2E67"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0.032</w:t>
            </w:r>
          </w:p>
        </w:tc>
        <w:tc>
          <w:tcPr>
            <w:tcW w:w="1054" w:type="dxa"/>
          </w:tcPr>
          <w:p w14:paraId="536F7F4A" w14:textId="715F2FE8"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5973EB21" w14:textId="22F087F0"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07/04/2021</w:t>
            </w:r>
          </w:p>
        </w:tc>
      </w:tr>
      <w:tr w:rsidR="00B61832" w:rsidRPr="00C9227B" w14:paraId="373CB6F2" w14:textId="4F104799" w:rsidTr="003F669C">
        <w:trPr>
          <w:trHeight w:val="170"/>
        </w:trPr>
        <w:tc>
          <w:tcPr>
            <w:tcW w:w="1377" w:type="dxa"/>
          </w:tcPr>
          <w:p w14:paraId="0F74906C" w14:textId="77777777" w:rsidR="00B61832" w:rsidRPr="00C9227B" w:rsidRDefault="00B61832" w:rsidP="00B61832">
            <w:pPr>
              <w:spacing w:after="0"/>
              <w:rPr>
                <w:rFonts w:asciiTheme="minorHAnsi" w:hAnsiTheme="minorHAnsi" w:cstheme="minorHAnsi"/>
              </w:rPr>
            </w:pPr>
          </w:p>
        </w:tc>
        <w:tc>
          <w:tcPr>
            <w:tcW w:w="1313" w:type="dxa"/>
          </w:tcPr>
          <w:p w14:paraId="05D537CF" w14:textId="5E2E3121"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10uF / 16V</w:t>
            </w:r>
          </w:p>
        </w:tc>
        <w:tc>
          <w:tcPr>
            <w:tcW w:w="2418" w:type="dxa"/>
          </w:tcPr>
          <w:p w14:paraId="5FCAB8FE" w14:textId="27C36BC1" w:rsidR="00B61832" w:rsidRPr="00C9227B" w:rsidRDefault="00B61832" w:rsidP="00B61832">
            <w:pPr>
              <w:suppressAutoHyphens w:val="0"/>
              <w:spacing w:after="0"/>
              <w:rPr>
                <w:rFonts w:asciiTheme="minorHAnsi" w:hAnsiTheme="minorHAnsi" w:cstheme="minorHAnsi"/>
              </w:rPr>
            </w:pPr>
            <w:r w:rsidRPr="00C9227B">
              <w:rPr>
                <w:rFonts w:asciiTheme="minorHAnsi" w:hAnsiTheme="minorHAnsi" w:cstheme="minorHAnsi"/>
              </w:rPr>
              <w:t>EMK316AB7106KLHT</w:t>
            </w:r>
          </w:p>
        </w:tc>
        <w:tc>
          <w:tcPr>
            <w:tcW w:w="1630" w:type="dxa"/>
          </w:tcPr>
          <w:p w14:paraId="7F27DC55" w14:textId="23F379DF"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0.271</w:t>
            </w:r>
          </w:p>
        </w:tc>
        <w:tc>
          <w:tcPr>
            <w:tcW w:w="1054" w:type="dxa"/>
          </w:tcPr>
          <w:p w14:paraId="133603FD" w14:textId="6BBDD84E" w:rsidR="00B61832" w:rsidRPr="00C9227B" w:rsidRDefault="00B61832" w:rsidP="00B61832">
            <w:pPr>
              <w:spacing w:after="0"/>
              <w:rPr>
                <w:rFonts w:asciiTheme="minorHAnsi" w:hAnsiTheme="minorHAnsi" w:cstheme="minorHAnsi"/>
              </w:rPr>
            </w:pPr>
            <w:r w:rsidRPr="00C9227B">
              <w:rPr>
                <w:rFonts w:asciiTheme="minorHAnsi" w:hAnsiTheme="minorHAnsi" w:cstheme="minorHAnsi"/>
              </w:rPr>
              <w:t>Mouser</w:t>
            </w:r>
          </w:p>
        </w:tc>
        <w:tc>
          <w:tcPr>
            <w:tcW w:w="1836" w:type="dxa"/>
          </w:tcPr>
          <w:p w14:paraId="3E97A707" w14:textId="009BC9F9" w:rsidR="00B61832" w:rsidRPr="00C9227B" w:rsidRDefault="00B61832">
            <w:pPr>
              <w:keepNext/>
              <w:spacing w:after="0"/>
              <w:rPr>
                <w:rFonts w:asciiTheme="minorHAnsi" w:hAnsiTheme="minorHAnsi" w:cstheme="minorHAnsi"/>
              </w:rPr>
              <w:pPrChange w:id="187" w:author="Sam Mentens" w:date="2021-05-27T16:13:00Z">
                <w:pPr>
                  <w:spacing w:after="0"/>
                </w:pPr>
              </w:pPrChange>
            </w:pPr>
            <w:r w:rsidRPr="00C9227B">
              <w:rPr>
                <w:rFonts w:asciiTheme="minorHAnsi" w:hAnsiTheme="minorHAnsi" w:cstheme="minorHAnsi"/>
              </w:rPr>
              <w:t>07/04/2021</w:t>
            </w:r>
          </w:p>
        </w:tc>
      </w:tr>
    </w:tbl>
    <w:p w14:paraId="2DB541F9" w14:textId="59208378" w:rsidR="00013E32" w:rsidRDefault="00013E32">
      <w:pPr>
        <w:pStyle w:val="Bijschrift"/>
        <w:rPr>
          <w:ins w:id="188" w:author="Sam Mentens" w:date="2021-05-27T16:13:00Z"/>
        </w:rPr>
      </w:pPr>
      <w:ins w:id="189" w:author="Sam Mentens" w:date="2021-05-27T16:13:00Z">
        <w:r>
          <w:t xml:space="preserve">Table </w:t>
        </w:r>
        <w:r>
          <w:fldChar w:fldCharType="begin"/>
        </w:r>
        <w:r>
          <w:instrText xml:space="preserve"> SEQ Table \* ARABIC </w:instrText>
        </w:r>
      </w:ins>
      <w:r>
        <w:fldChar w:fldCharType="separate"/>
      </w:r>
      <w:ins w:id="190" w:author="Sam Mentens" w:date="2021-05-27T16:13:00Z">
        <w:r>
          <w:rPr>
            <w:noProof/>
          </w:rPr>
          <w:t>1</w:t>
        </w:r>
        <w:r>
          <w:fldChar w:fldCharType="end"/>
        </w:r>
        <w:r>
          <w:t xml:space="preserve"> </w:t>
        </w:r>
        <w:r w:rsidRPr="0002368A">
          <w:t>Bill of materials</w:t>
        </w:r>
      </w:ins>
    </w:p>
    <w:p w14:paraId="53AF2244" w14:textId="26C6E56B" w:rsidR="00242103" w:rsidRPr="00C9227B" w:rsidDel="00397B89" w:rsidRDefault="00242103" w:rsidP="006265B1">
      <w:pPr>
        <w:rPr>
          <w:del w:id="191" w:author="Sam Mentens" w:date="2021-05-29T11:37:00Z"/>
        </w:rPr>
      </w:pPr>
    </w:p>
    <w:p w14:paraId="4BB74D51" w14:textId="2BB940C1" w:rsidR="009029BC" w:rsidRPr="00C9227B" w:rsidRDefault="00A44E88" w:rsidP="006265B1">
      <w:r w:rsidRPr="00C9227B">
        <w:t>Ordered at: 30/03/20</w:t>
      </w:r>
      <w:r w:rsidR="00C84E2A" w:rsidRPr="00C9227B">
        <w:t>21</w:t>
      </w:r>
    </w:p>
    <w:p w14:paraId="5B91F1E7" w14:textId="77777777" w:rsidR="00B61832" w:rsidRPr="00C9227B" w:rsidRDefault="00B61832">
      <w:pPr>
        <w:suppressAutoHyphens w:val="0"/>
        <w:spacing w:after="160" w:line="242" w:lineRule="auto"/>
        <w:jc w:val="left"/>
      </w:pPr>
      <w:r w:rsidRPr="00C9227B">
        <w:br w:type="page"/>
      </w:r>
    </w:p>
    <w:p w14:paraId="7E7D1FD3" w14:textId="686990FC" w:rsidR="00B61832" w:rsidRPr="00C9227B" w:rsidRDefault="000C7F52" w:rsidP="00B61832">
      <w:r w:rsidRPr="00C9227B">
        <w:lastRenderedPageBreak/>
        <w:t>There are a</w:t>
      </w:r>
      <w:r w:rsidR="00B61832" w:rsidRPr="00C9227B">
        <w:t xml:space="preserve"> lot of </w:t>
      </w:r>
      <w:ins w:id="192" w:author="Sam Mentens" w:date="2021-05-20T11:56:00Z">
        <w:r w:rsidR="0079382B" w:rsidRPr="00C9227B">
          <w:t>Surface-mounted device</w:t>
        </w:r>
      </w:ins>
      <w:ins w:id="193" w:author="Sam Mentens" w:date="2021-05-24T16:26:00Z">
        <w:r w:rsidR="00674A7D" w:rsidRPr="00C9227B">
          <w:t>s</w:t>
        </w:r>
      </w:ins>
      <w:ins w:id="194" w:author="Sam Mentens" w:date="2021-05-20T11:56:00Z">
        <w:r w:rsidR="0079382B" w:rsidRPr="00C9227B">
          <w:rPr>
            <w:color w:val="FF0000"/>
          </w:rPr>
          <w:t xml:space="preserve"> </w:t>
        </w:r>
      </w:ins>
      <w:commentRangeStart w:id="195"/>
      <w:del w:id="196" w:author="Sam Mentens" w:date="2021-05-20T11:56:00Z">
        <w:r w:rsidR="00B61832" w:rsidRPr="00C9227B" w:rsidDel="0079382B">
          <w:rPr>
            <w:color w:val="FF0000"/>
            <w:rPrChange w:id="197" w:author="Sam Mentens" w:date="2021-05-27T13:30:00Z">
              <w:rPr/>
            </w:rPrChange>
          </w:rPr>
          <w:delText>smd</w:delText>
        </w:r>
        <w:commentRangeEnd w:id="195"/>
        <w:r w:rsidR="00544112" w:rsidRPr="00C9227B" w:rsidDel="0079382B">
          <w:rPr>
            <w:rStyle w:val="Verwijzingopmerking"/>
          </w:rPr>
          <w:commentReference w:id="195"/>
        </w:r>
        <w:r w:rsidR="00B61832" w:rsidRPr="00C9227B" w:rsidDel="0079382B">
          <w:rPr>
            <w:color w:val="FF0000"/>
            <w:rPrChange w:id="198" w:author="Sam Mentens" w:date="2021-05-27T13:30:00Z">
              <w:rPr/>
            </w:rPrChange>
          </w:rPr>
          <w:delText xml:space="preserve"> </w:delText>
        </w:r>
      </w:del>
      <w:ins w:id="199" w:author="Caroline Simon" w:date="2021-05-14T14:29:00Z">
        <w:del w:id="200" w:author="Sam Mentens" w:date="2021-05-20T11:55:00Z">
          <w:r w:rsidR="00544112" w:rsidRPr="00C9227B" w:rsidDel="0079382B">
            <w:rPr>
              <w:color w:val="FF0000"/>
            </w:rPr>
            <w:delText>SP</w:delText>
          </w:r>
        </w:del>
      </w:ins>
      <w:r w:rsidR="00B61832" w:rsidRPr="00C9227B">
        <w:t>(</w:t>
      </w:r>
      <w:ins w:id="201" w:author="Sam Mentens" w:date="2021-05-24T16:16:00Z">
        <w:r w:rsidR="002300C5" w:rsidRPr="00C9227B">
          <w:t xml:space="preserve"> SMD</w:t>
        </w:r>
      </w:ins>
      <w:ins w:id="202" w:author="Sam Mentens" w:date="2021-05-24T16:26:00Z">
        <w:r w:rsidR="00674A7D" w:rsidRPr="00C9227B">
          <w:rPr>
            <w:rPrChange w:id="203" w:author="Sam Mentens" w:date="2021-05-27T13:30:00Z">
              <w:rPr>
                <w:lang w:val="en-US"/>
              </w:rPr>
            </w:rPrChange>
          </w:rPr>
          <w:t>s</w:t>
        </w:r>
      </w:ins>
      <w:ins w:id="204" w:author="Sam Mentens" w:date="2021-05-24T16:16:00Z">
        <w:r w:rsidR="002300C5" w:rsidRPr="00013E32" w:rsidDel="0079382B">
          <w:t xml:space="preserve"> </w:t>
        </w:r>
      </w:ins>
      <w:del w:id="205" w:author="Sam Mentens" w:date="2021-05-20T11:56:00Z">
        <w:r w:rsidR="00B61832" w:rsidRPr="00C9227B" w:rsidDel="0079382B">
          <w:delText>Surface-mounted device</w:delText>
        </w:r>
      </w:del>
      <w:r w:rsidR="00B61832" w:rsidRPr="00C9227B">
        <w:t xml:space="preserve">) </w:t>
      </w:r>
      <w:del w:id="206" w:author="Sam Mentens" w:date="2021-05-24T16:26:00Z">
        <w:r w:rsidR="00B61832" w:rsidRPr="00C9227B" w:rsidDel="00674A7D">
          <w:rPr>
            <w:color w:val="FF0000"/>
            <w:rPrChange w:id="207" w:author="Sam Mentens" w:date="2021-05-27T13:30:00Z">
              <w:rPr/>
            </w:rPrChange>
          </w:rPr>
          <w:delText>component</w:delText>
        </w:r>
      </w:del>
      <w:del w:id="208" w:author="Sam Mentens" w:date="2021-05-20T11:56:00Z">
        <w:r w:rsidR="00B61832" w:rsidRPr="00C9227B" w:rsidDel="0079382B">
          <w:rPr>
            <w:color w:val="FF0000"/>
            <w:rPrChange w:id="209" w:author="Sam Mentens" w:date="2021-05-27T13:30:00Z">
              <w:rPr/>
            </w:rPrChange>
          </w:rPr>
          <w:delText>’</w:delText>
        </w:r>
      </w:del>
      <w:del w:id="210" w:author="Sam Mentens" w:date="2021-05-24T16:26:00Z">
        <w:r w:rsidR="00B61832" w:rsidRPr="00C9227B" w:rsidDel="00674A7D">
          <w:rPr>
            <w:color w:val="FF0000"/>
            <w:rPrChange w:id="211" w:author="Sam Mentens" w:date="2021-05-27T13:30:00Z">
              <w:rPr/>
            </w:rPrChange>
          </w:rPr>
          <w:delText xml:space="preserve">s </w:delText>
        </w:r>
      </w:del>
      <w:r w:rsidR="00B61832" w:rsidRPr="00013E32">
        <w:t xml:space="preserve">instead of </w:t>
      </w:r>
      <w:ins w:id="212" w:author="Sam Mentens" w:date="2021-05-24T16:26:00Z">
        <w:r w:rsidR="00674A7D" w:rsidRPr="00C9227B">
          <w:t>through hole</w:t>
        </w:r>
        <w:r w:rsidR="00674A7D" w:rsidRPr="00C9227B" w:rsidDel="002300C5">
          <w:t xml:space="preserve"> </w:t>
        </w:r>
      </w:ins>
      <w:del w:id="213" w:author="Sam Mentens" w:date="2021-05-24T16:26:00Z">
        <w:r w:rsidR="00B61832" w:rsidRPr="00C9227B" w:rsidDel="00674A7D">
          <w:delText xml:space="preserve">true hold </w:delText>
        </w:r>
      </w:del>
      <w:r w:rsidR="00B61832" w:rsidRPr="00C9227B">
        <w:t xml:space="preserve">components because of the size. </w:t>
      </w:r>
      <w:ins w:id="214" w:author="Sam Mentens" w:date="2021-05-24T16:16:00Z">
        <w:r w:rsidR="002300C5" w:rsidRPr="00C9227B">
          <w:t>SMD</w:t>
        </w:r>
      </w:ins>
      <w:ins w:id="215" w:author="Sam Mentens" w:date="2021-05-24T16:26:00Z">
        <w:r w:rsidR="00674A7D" w:rsidRPr="00C9227B">
          <w:rPr>
            <w:rPrChange w:id="216" w:author="Sam Mentens" w:date="2021-05-27T13:30:00Z">
              <w:rPr>
                <w:lang w:val="en-US"/>
              </w:rPr>
            </w:rPrChange>
          </w:rPr>
          <w:t>s</w:t>
        </w:r>
      </w:ins>
      <w:del w:id="217" w:author="Sam Mentens" w:date="2021-05-20T11:56:00Z">
        <w:r w:rsidR="00B61832" w:rsidRPr="00C9227B" w:rsidDel="0079382B">
          <w:rPr>
            <w:color w:val="FF0000"/>
            <w:rPrChange w:id="218" w:author="Sam Mentens" w:date="2021-05-27T13:30:00Z">
              <w:rPr/>
            </w:rPrChange>
          </w:rPr>
          <w:delText xml:space="preserve">Smd </w:delText>
        </w:r>
      </w:del>
      <w:del w:id="219" w:author="Sam Mentens" w:date="2021-05-24T16:26:00Z">
        <w:r w:rsidR="00B61832" w:rsidRPr="00C9227B" w:rsidDel="00674A7D">
          <w:delText>components</w:delText>
        </w:r>
      </w:del>
      <w:r w:rsidR="00B61832" w:rsidRPr="00C9227B">
        <w:t xml:space="preserve"> take less space than </w:t>
      </w:r>
      <w:ins w:id="220" w:author="Sam Mentens" w:date="2021-05-24T16:17:00Z">
        <w:r w:rsidR="002300C5" w:rsidRPr="00C9227B">
          <w:rPr>
            <w:rPrChange w:id="221" w:author="Sam Mentens" w:date="2021-05-27T13:30:00Z">
              <w:rPr>
                <w:rFonts w:ascii="Segoe UI" w:hAnsi="Segoe UI" w:cs="Segoe UI"/>
                <w:color w:val="FFFFFF"/>
                <w:sz w:val="23"/>
                <w:szCs w:val="23"/>
                <w:shd w:val="clear" w:color="auto" w:fill="303030"/>
              </w:rPr>
            </w:rPrChange>
          </w:rPr>
          <w:t>through hole</w:t>
        </w:r>
        <w:r w:rsidR="002300C5" w:rsidRPr="00C9227B" w:rsidDel="002300C5">
          <w:rPr>
            <w:rPrChange w:id="222" w:author="Sam Mentens" w:date="2021-05-27T13:30:00Z">
              <w:rPr>
                <w:color w:val="FF0000"/>
              </w:rPr>
            </w:rPrChange>
          </w:rPr>
          <w:t xml:space="preserve"> </w:t>
        </w:r>
      </w:ins>
      <w:del w:id="223" w:author="Sam Mentens" w:date="2021-05-24T16:17:00Z">
        <w:r w:rsidR="00B61832" w:rsidRPr="00C9227B" w:rsidDel="002300C5">
          <w:delText>true hold</w:delText>
        </w:r>
      </w:del>
      <w:del w:id="224" w:author="Sam Mentens" w:date="2021-05-20T12:06:00Z">
        <w:r w:rsidR="00B61832" w:rsidRPr="00C9227B" w:rsidDel="001E5482">
          <w:delText xml:space="preserve"> </w:delText>
        </w:r>
      </w:del>
      <w:ins w:id="225" w:author="Caroline Simon" w:date="2021-05-14T14:29:00Z">
        <w:del w:id="226" w:author="Sam Mentens" w:date="2021-05-20T12:06:00Z">
          <w:r w:rsidR="00544112" w:rsidRPr="00C9227B" w:rsidDel="001E5482">
            <w:rPr>
              <w:rPrChange w:id="227" w:author="Sam Mentens" w:date="2021-05-27T13:30:00Z">
                <w:rPr>
                  <w:color w:val="FF0000"/>
                </w:rPr>
              </w:rPrChange>
            </w:rPr>
            <w:delText>SPELLING88</w:delText>
          </w:r>
        </w:del>
        <w:del w:id="228" w:author="Sam Mentens" w:date="2021-05-24T16:17:00Z">
          <w:r w:rsidR="00544112" w:rsidRPr="00C9227B" w:rsidDel="002300C5">
            <w:rPr>
              <w:rPrChange w:id="229" w:author="Sam Mentens" w:date="2021-05-27T13:30:00Z">
                <w:rPr>
                  <w:color w:val="FF0000"/>
                </w:rPr>
              </w:rPrChange>
            </w:rPr>
            <w:delText xml:space="preserve"> </w:delText>
          </w:r>
        </w:del>
      </w:ins>
      <w:r w:rsidR="00B61832" w:rsidRPr="00013E32">
        <w:t xml:space="preserve">components. </w:t>
      </w:r>
    </w:p>
    <w:p w14:paraId="213AE38B" w14:textId="3156E199" w:rsidR="00B61832" w:rsidRPr="00C9227B" w:rsidRDefault="00B61832" w:rsidP="00B61832">
      <w:r w:rsidRPr="00C9227B">
        <w:t>Then</w:t>
      </w:r>
      <w:ins w:id="230" w:author="Sam Mentens" w:date="2021-05-24T16:05:00Z">
        <w:r w:rsidR="00DA407E" w:rsidRPr="00C9227B">
          <w:t xml:space="preserve"> t</w:t>
        </w:r>
      </w:ins>
      <w:del w:id="231" w:author="Sam Mentens" w:date="2021-05-24T16:05:00Z">
        <w:r w:rsidRPr="00C9227B" w:rsidDel="00DA407E">
          <w:delText xml:space="preserve"> </w:delText>
        </w:r>
        <w:r w:rsidRPr="00C9227B" w:rsidDel="00DA407E">
          <w:rPr>
            <w:highlight w:val="darkMagenta"/>
            <w:rPrChange w:id="232" w:author="Sam Mentens" w:date="2021-05-27T13:30:00Z">
              <w:rPr/>
            </w:rPrChange>
          </w:rPr>
          <w:delText xml:space="preserve">I also </w:delText>
        </w:r>
        <w:commentRangeStart w:id="233"/>
        <w:r w:rsidRPr="00C9227B" w:rsidDel="00DA407E">
          <w:rPr>
            <w:highlight w:val="darkMagenta"/>
            <w:rPrChange w:id="234" w:author="Sam Mentens" w:date="2021-05-27T13:30:00Z">
              <w:rPr/>
            </w:rPrChange>
          </w:rPr>
          <w:delText>used</w:delText>
        </w:r>
        <w:commentRangeEnd w:id="233"/>
        <w:r w:rsidR="00544112" w:rsidRPr="00C9227B" w:rsidDel="00DA407E">
          <w:rPr>
            <w:rStyle w:val="Verwijzingopmerking"/>
          </w:rPr>
          <w:commentReference w:id="233"/>
        </w:r>
        <w:r w:rsidRPr="00C9227B" w:rsidDel="00DA407E">
          <w:delText xml:space="preserve"> t</w:delText>
        </w:r>
      </w:del>
      <w:r w:rsidRPr="00C9227B">
        <w:t>he K-LC5</w:t>
      </w:r>
      <w:ins w:id="237" w:author="Sam Mentens" w:date="2021-05-24T16:05:00Z">
        <w:r w:rsidR="00DA407E" w:rsidRPr="00C9227B">
          <w:t xml:space="preserve"> is used</w:t>
        </w:r>
      </w:ins>
      <w:del w:id="238" w:author="Sam Mentens" w:date="2021-05-24T16:05:00Z">
        <w:r w:rsidRPr="00C9227B" w:rsidDel="00DA407E">
          <w:delText xml:space="preserve"> for the </w:delText>
        </w:r>
      </w:del>
      <w:ins w:id="239" w:author="Sam Mentens" w:date="2021-05-24T16:06:00Z">
        <w:r w:rsidR="00DA407E" w:rsidRPr="00C9227B">
          <w:t xml:space="preserve"> as </w:t>
        </w:r>
      </w:ins>
      <w:r w:rsidRPr="00C9227B">
        <w:t xml:space="preserve">radar transceiver because </w:t>
      </w:r>
      <w:commentRangeStart w:id="240"/>
      <w:r w:rsidRPr="00C9227B">
        <w:t>it</w:t>
      </w:r>
      <w:ins w:id="241" w:author="Sam Mentens" w:date="2021-05-24T16:13:00Z">
        <w:r w:rsidR="002300C5" w:rsidRPr="00C9227B">
          <w:rPr>
            <w:rPrChange w:id="242" w:author="Sam Mentens" w:date="2021-05-27T13:30:00Z">
              <w:rPr>
                <w:highlight w:val="yellow"/>
              </w:rPr>
            </w:rPrChange>
          </w:rPr>
          <w:t xml:space="preserve"> i</w:t>
        </w:r>
      </w:ins>
      <w:del w:id="243" w:author="Sam Mentens" w:date="2021-05-24T16:13:00Z">
        <w:r w:rsidRPr="00C9227B" w:rsidDel="002300C5">
          <w:delText>’</w:delText>
        </w:r>
      </w:del>
      <w:r w:rsidRPr="00C9227B">
        <w:t>s</w:t>
      </w:r>
      <w:commentRangeEnd w:id="240"/>
      <w:r w:rsidR="00544112" w:rsidRPr="00013E32">
        <w:rPr>
          <w:rStyle w:val="Verwijzingopmerking"/>
        </w:rPr>
        <w:commentReference w:id="240"/>
      </w:r>
      <w:r w:rsidRPr="00013E32">
        <w:t xml:space="preserve"> a </w:t>
      </w:r>
      <w:r w:rsidRPr="00C9227B">
        <w:rPr>
          <w:color w:val="FF0000"/>
          <w:rPrChange w:id="245" w:author="Sam Mentens" w:date="2021-05-27T13:30:00Z">
            <w:rPr/>
          </w:rPrChange>
        </w:rPr>
        <w:t>low budge</w:t>
      </w:r>
      <w:r w:rsidR="008756A3" w:rsidRPr="00C9227B">
        <w:rPr>
          <w:color w:val="FF0000"/>
          <w:rPrChange w:id="246" w:author="Sam Mentens" w:date="2021-05-27T13:30:00Z">
            <w:rPr/>
          </w:rPrChange>
        </w:rPr>
        <w:t>t</w:t>
      </w:r>
      <w:r w:rsidRPr="00C9227B">
        <w:rPr>
          <w:color w:val="FF0000"/>
          <w:rPrChange w:id="247" w:author="Sam Mentens" w:date="2021-05-27T13:30:00Z">
            <w:rPr/>
          </w:rPrChange>
        </w:rPr>
        <w:t xml:space="preserve"> </w:t>
      </w:r>
      <w:r w:rsidRPr="00013E32">
        <w:t xml:space="preserve">and </w:t>
      </w:r>
      <w:r w:rsidRPr="00C9227B">
        <w:rPr>
          <w:color w:val="FF0000"/>
          <w:rPrChange w:id="248" w:author="Sam Mentens" w:date="2021-05-27T13:30:00Z">
            <w:rPr/>
          </w:rPrChange>
        </w:rPr>
        <w:t>low voltage</w:t>
      </w:r>
      <w:ins w:id="249" w:author="Caroline Simon" w:date="2021-05-14T14:31:00Z">
        <w:r w:rsidR="00544112" w:rsidRPr="00013E32">
          <w:t xml:space="preserve"> hyphen</w:t>
        </w:r>
      </w:ins>
      <w:r w:rsidRPr="00C9227B">
        <w:t xml:space="preserve"> transceiver. Compared to the other transceivers its small and has a great detection range for the size of it.</w:t>
      </w:r>
    </w:p>
    <w:p w14:paraId="6B380D5B" w14:textId="5B4A8611" w:rsidR="00B61832" w:rsidRPr="00C9227B" w:rsidRDefault="00B61832" w:rsidP="00B61832">
      <w:r w:rsidRPr="00C9227B">
        <w:t xml:space="preserve">For the power supply there is a 9V battery that supplies </w:t>
      </w:r>
      <w:ins w:id="250" w:author="Caroline Simon" w:date="2021-05-14T14:31:00Z">
        <w:r w:rsidR="00544112" w:rsidRPr="00C9227B">
          <w:t xml:space="preserve">power to </w:t>
        </w:r>
      </w:ins>
      <w:r w:rsidRPr="00C9227B">
        <w:t xml:space="preserve">the displays. </w:t>
      </w:r>
      <w:del w:id="251" w:author="Sam Mentens" w:date="2021-05-24T16:27:00Z">
        <w:r w:rsidRPr="00C9227B" w:rsidDel="00674A7D">
          <w:delText xml:space="preserve">Also </w:delText>
        </w:r>
        <w:r w:rsidRPr="00C9227B" w:rsidDel="00674A7D">
          <w:rPr>
            <w:color w:val="FF0000"/>
            <w:rPrChange w:id="252" w:author="Sam Mentens" w:date="2021-05-27T13:30:00Z">
              <w:rPr/>
            </w:rPrChange>
          </w:rPr>
          <w:delText>can a 12V battery be used</w:delText>
        </w:r>
      </w:del>
      <w:ins w:id="253" w:author="Caroline Simon" w:date="2021-05-14T14:31:00Z">
        <w:del w:id="254" w:author="Sam Mentens" w:date="2021-05-24T16:27:00Z">
          <w:r w:rsidR="00544112" w:rsidRPr="00C9227B" w:rsidDel="00674A7D">
            <w:delText>Dutch</w:delText>
          </w:r>
        </w:del>
      </w:ins>
      <w:ins w:id="255" w:author="Sam Mentens" w:date="2021-05-24T16:27:00Z">
        <w:r w:rsidR="00674A7D" w:rsidRPr="00C9227B">
          <w:t xml:space="preserve">A 12V Battery is also an option </w:t>
        </w:r>
      </w:ins>
      <w:r w:rsidRPr="00C9227B">
        <w:t xml:space="preserve"> for this project. First there is a part that </w:t>
      </w:r>
      <w:commentRangeStart w:id="256"/>
      <w:del w:id="257" w:author="Sam Mentens" w:date="2021-05-24T16:27:00Z">
        <w:r w:rsidRPr="00C9227B" w:rsidDel="00674A7D">
          <w:delText xml:space="preserve">makes </w:delText>
        </w:r>
      </w:del>
      <w:commentRangeEnd w:id="256"/>
      <w:ins w:id="258" w:author="Sam Mentens" w:date="2021-05-24T16:27:00Z">
        <w:r w:rsidR="00674A7D" w:rsidRPr="00C9227B">
          <w:rPr>
            <w:rPrChange w:id="259" w:author="Sam Mentens" w:date="2021-05-27T13:30:00Z">
              <w:rPr>
                <w:color w:val="FF0000"/>
              </w:rPr>
            </w:rPrChange>
          </w:rPr>
          <w:t>generates</w:t>
        </w:r>
        <w:r w:rsidR="00674A7D" w:rsidRPr="00013E32">
          <w:t xml:space="preserve"> </w:t>
        </w:r>
      </w:ins>
      <w:r w:rsidR="00544112" w:rsidRPr="00C9227B">
        <w:rPr>
          <w:rPrChange w:id="260" w:author="Sam Mentens" w:date="2021-05-27T13:30:00Z">
            <w:rPr>
              <w:rStyle w:val="Verwijzingopmerking"/>
            </w:rPr>
          </w:rPrChange>
        </w:rPr>
        <w:commentReference w:id="256"/>
      </w:r>
      <w:r w:rsidRPr="00013E32">
        <w:t xml:space="preserve">5V for the </w:t>
      </w:r>
      <w:ins w:id="262" w:author="Caroline Simon" w:date="2021-05-14T14:33:00Z">
        <w:del w:id="263" w:author="Sam Mentens" w:date="2021-05-24T16:20:00Z">
          <w:r w:rsidR="00544112" w:rsidRPr="00C9227B" w:rsidDel="002300C5">
            <w:delText>spacing too much</w:delText>
          </w:r>
        </w:del>
      </w:ins>
      <w:del w:id="264" w:author="Sam Mentens" w:date="2021-05-24T16:20:00Z">
        <w:r w:rsidRPr="00C9227B" w:rsidDel="002300C5">
          <w:delText xml:space="preserve"> </w:delText>
        </w:r>
      </w:del>
      <w:r w:rsidRPr="00C9227B">
        <w:t xml:space="preserve">radar transceiver. Secondly there is a 3.3V supply supplied by IC4 or </w:t>
      </w:r>
      <w:commentRangeStart w:id="265"/>
      <w:r w:rsidRPr="00C9227B">
        <w:t>IC11</w:t>
      </w:r>
      <w:commentRangeEnd w:id="265"/>
      <w:r w:rsidR="00544112" w:rsidRPr="00013E32">
        <w:rPr>
          <w:rStyle w:val="Verwijzingopmerking"/>
        </w:rPr>
        <w:commentReference w:id="265"/>
      </w:r>
      <w:r w:rsidRPr="00013E32">
        <w:t xml:space="preserve">, this is for IC1 and the oscillator. Third there </w:t>
      </w:r>
      <w:r w:rsidRPr="00C9227B">
        <w:rPr>
          <w:color w:val="FF0000"/>
          <w:rPrChange w:id="267" w:author="Sam Mentens" w:date="2021-05-27T13:30:00Z">
            <w:rPr/>
          </w:rPrChange>
        </w:rPr>
        <w:t xml:space="preserve">is </w:t>
      </w:r>
      <w:r w:rsidRPr="00013E32">
        <w:t xml:space="preserve">IC5. IC5 generates a low-noise 3V. This supplies the </w:t>
      </w:r>
      <w:proofErr w:type="spellStart"/>
      <w:r w:rsidRPr="00C9227B">
        <w:rPr>
          <w:color w:val="FF0000"/>
          <w:rPrChange w:id="268" w:author="Sam Mentens" w:date="2021-05-27T13:30:00Z">
            <w:rPr/>
          </w:rPrChange>
        </w:rPr>
        <w:t>opamps</w:t>
      </w:r>
      <w:proofErr w:type="spellEnd"/>
      <w:r w:rsidRPr="00C9227B">
        <w:rPr>
          <w:color w:val="FF0000"/>
          <w:rPrChange w:id="269" w:author="Sam Mentens" w:date="2021-05-27T13:30:00Z">
            <w:rPr/>
          </w:rPrChange>
        </w:rPr>
        <w:t xml:space="preserve"> </w:t>
      </w:r>
      <w:r w:rsidRPr="00013E32">
        <w:t>and the ADC.</w:t>
      </w:r>
    </w:p>
    <w:p w14:paraId="60654F4C" w14:textId="3EAF140D" w:rsidR="00B61832" w:rsidRPr="00C9227B" w:rsidDel="004C7108" w:rsidRDefault="008756A3" w:rsidP="00B61832">
      <w:pPr>
        <w:rPr>
          <w:del w:id="270" w:author="Sam Mentens" w:date="2021-06-02T09:01:00Z"/>
        </w:rPr>
      </w:pPr>
      <w:r w:rsidRPr="00C9227B">
        <w:rPr>
          <w:rFonts w:asciiTheme="minorHAnsi" w:hAnsiTheme="minorHAnsi" w:cstheme="minorHAnsi"/>
          <w:rPrChange w:id="271" w:author="Sam Mentens" w:date="2021-05-27T13:30:00Z">
            <w:rPr>
              <w:rFonts w:asciiTheme="minorHAnsi" w:hAnsiTheme="minorHAnsi" w:cstheme="minorHAnsi"/>
              <w:lang w:val="en-US"/>
            </w:rPr>
          </w:rPrChange>
        </w:rPr>
        <w:t>The DSPIC33EP128GP502-I/SS needs to be programmed</w:t>
      </w:r>
      <w:ins w:id="272" w:author="Sam Mentens" w:date="2021-05-24T16:19:00Z">
        <w:r w:rsidR="002300C5" w:rsidRPr="00C9227B">
          <w:rPr>
            <w:rFonts w:asciiTheme="minorHAnsi" w:hAnsiTheme="minorHAnsi" w:cstheme="minorHAnsi"/>
            <w:rPrChange w:id="273" w:author="Sam Mentens" w:date="2021-05-27T13:30:00Z">
              <w:rPr>
                <w:rFonts w:asciiTheme="minorHAnsi" w:hAnsiTheme="minorHAnsi" w:cstheme="minorHAnsi"/>
                <w:lang w:val="en-US"/>
              </w:rPr>
            </w:rPrChange>
          </w:rPr>
          <w:t xml:space="preserve">. </w:t>
        </w:r>
      </w:ins>
      <w:del w:id="274" w:author="Sam Mentens" w:date="2021-05-24T16:19:00Z">
        <w:r w:rsidRPr="00C9227B" w:rsidDel="002300C5">
          <w:rPr>
            <w:rFonts w:asciiTheme="minorHAnsi" w:hAnsiTheme="minorHAnsi" w:cstheme="minorHAnsi"/>
            <w:rPrChange w:id="275" w:author="Sam Mentens" w:date="2021-05-27T13:30:00Z">
              <w:rPr>
                <w:rFonts w:asciiTheme="minorHAnsi" w:hAnsiTheme="minorHAnsi" w:cstheme="minorHAnsi"/>
                <w:lang w:val="en-US"/>
              </w:rPr>
            </w:rPrChange>
          </w:rPr>
          <w:delText xml:space="preserve"> </w:delText>
        </w:r>
      </w:del>
      <w:ins w:id="276" w:author="Caroline Simon" w:date="2021-05-14T14:33:00Z">
        <w:del w:id="277" w:author="Sam Mentens" w:date="2021-05-24T16:19:00Z">
          <w:r w:rsidR="00544112" w:rsidRPr="00C9227B" w:rsidDel="002300C5">
            <w:rPr>
              <w:rFonts w:asciiTheme="minorHAnsi" w:hAnsiTheme="minorHAnsi" w:cstheme="minorHAnsi"/>
              <w:rPrChange w:id="278" w:author="Sam Mentens" w:date="2021-05-27T13:30:00Z">
                <w:rPr>
                  <w:rFonts w:asciiTheme="minorHAnsi" w:hAnsiTheme="minorHAnsi" w:cstheme="minorHAnsi"/>
                  <w:lang w:val="en-US"/>
                </w:rPr>
              </w:rPrChange>
            </w:rPr>
            <w:delText>full stop</w:delText>
          </w:r>
        </w:del>
      </w:ins>
      <w:ins w:id="279" w:author="Sam Mentens" w:date="2021-05-24T16:19:00Z">
        <w:r w:rsidR="002300C5" w:rsidRPr="00C9227B">
          <w:rPr>
            <w:rFonts w:asciiTheme="minorHAnsi" w:hAnsiTheme="minorHAnsi" w:cstheme="minorHAnsi"/>
            <w:rPrChange w:id="280" w:author="Sam Mentens" w:date="2021-05-27T13:30:00Z">
              <w:rPr>
                <w:rFonts w:asciiTheme="minorHAnsi" w:hAnsiTheme="minorHAnsi" w:cstheme="minorHAnsi"/>
                <w:lang w:val="en-US"/>
              </w:rPr>
            </w:rPrChange>
          </w:rPr>
          <w:t>T</w:t>
        </w:r>
      </w:ins>
      <w:del w:id="281" w:author="Sam Mentens" w:date="2021-05-24T16:19:00Z">
        <w:r w:rsidRPr="00C9227B" w:rsidDel="002300C5">
          <w:rPr>
            <w:rFonts w:asciiTheme="minorHAnsi" w:hAnsiTheme="minorHAnsi" w:cstheme="minorHAnsi"/>
            <w:rPrChange w:id="282" w:author="Sam Mentens" w:date="2021-05-27T13:30:00Z">
              <w:rPr>
                <w:rFonts w:asciiTheme="minorHAnsi" w:hAnsiTheme="minorHAnsi" w:cstheme="minorHAnsi"/>
                <w:lang w:val="en-US"/>
              </w:rPr>
            </w:rPrChange>
          </w:rPr>
          <w:delText>t</w:delText>
        </w:r>
      </w:del>
      <w:r w:rsidRPr="00C9227B">
        <w:rPr>
          <w:rFonts w:asciiTheme="minorHAnsi" w:hAnsiTheme="minorHAnsi" w:cstheme="minorHAnsi"/>
          <w:rPrChange w:id="283" w:author="Sam Mentens" w:date="2021-05-27T13:30:00Z">
            <w:rPr>
              <w:rFonts w:asciiTheme="minorHAnsi" w:hAnsiTheme="minorHAnsi" w:cstheme="minorHAnsi"/>
              <w:lang w:val="en-US"/>
            </w:rPr>
          </w:rPrChange>
        </w:rPr>
        <w:t>his is done with</w:t>
      </w:r>
      <w:r w:rsidRPr="00013E32">
        <w:t xml:space="preserve"> </w:t>
      </w:r>
      <w:r w:rsidR="00C84E2A" w:rsidRPr="00C9227B">
        <w:t>Microchip’s X IDE for programming and debugging</w:t>
      </w:r>
      <w:ins w:id="284" w:author="Sam Mentens" w:date="2021-05-24T16:20:00Z">
        <w:r w:rsidR="002300C5" w:rsidRPr="00C9227B">
          <w:t>.</w:t>
        </w:r>
      </w:ins>
      <w:del w:id="285" w:author="Sam Mentens" w:date="2021-05-24T16:20:00Z">
        <w:r w:rsidR="000E4588" w:rsidRPr="00C9227B" w:rsidDel="002300C5">
          <w:delText>,</w:delText>
        </w:r>
      </w:del>
      <w:ins w:id="286" w:author="Sam Mentens" w:date="2021-05-24T16:20:00Z">
        <w:r w:rsidR="002300C5" w:rsidRPr="00C9227B">
          <w:t xml:space="preserve"> </w:t>
        </w:r>
      </w:ins>
      <w:ins w:id="287" w:author="Caroline Simon" w:date="2021-05-14T14:34:00Z">
        <w:del w:id="288" w:author="Sam Mentens" w:date="2021-05-24T16:20:00Z">
          <w:r w:rsidR="00544112" w:rsidRPr="00C9227B" w:rsidDel="002300C5">
            <w:delText>comma splice</w:delText>
          </w:r>
        </w:del>
      </w:ins>
      <w:del w:id="289" w:author="Sam Mentens" w:date="2021-05-24T16:20:00Z">
        <w:r w:rsidR="000E4588" w:rsidRPr="00C9227B" w:rsidDel="002300C5">
          <w:delText xml:space="preserve"> this can be </w:delText>
        </w:r>
        <w:commentRangeStart w:id="290"/>
        <w:r w:rsidR="000E4588" w:rsidRPr="00C9227B" w:rsidDel="002300C5">
          <w:delText xml:space="preserve">downloaded </w:delText>
        </w:r>
        <w:r w:rsidR="004B7626" w:rsidRPr="00C9227B" w:rsidDel="002300C5">
          <w:rPr>
            <w:rPrChange w:id="291" w:author="Sam Mentens" w:date="2021-05-27T13:30:00Z">
              <w:rPr>
                <w:lang w:val="nl-BE"/>
              </w:rPr>
            </w:rPrChange>
          </w:rPr>
          <w:fldChar w:fldCharType="begin"/>
        </w:r>
        <w:r w:rsidR="004B7626" w:rsidRPr="00C9227B" w:rsidDel="002300C5">
          <w:delInstrText xml:space="preserve"> HYPERLINK "https://www.microchip.com/en-us/development-tools-tools-and-software/mplab-x-ide" \l "tabs" </w:delInstrText>
        </w:r>
        <w:r w:rsidR="004B7626" w:rsidRPr="00C9227B" w:rsidDel="002300C5">
          <w:rPr>
            <w:rPrChange w:id="292" w:author="Sam Mentens" w:date="2021-05-27T13:30:00Z">
              <w:rPr>
                <w:rStyle w:val="Hyperlink"/>
              </w:rPr>
            </w:rPrChange>
          </w:rPr>
          <w:fldChar w:fldCharType="separate"/>
        </w:r>
        <w:r w:rsidR="000E4588" w:rsidRPr="00C9227B" w:rsidDel="002300C5">
          <w:rPr>
            <w:rStyle w:val="Hyperlink"/>
          </w:rPr>
          <w:delText>here</w:delText>
        </w:r>
        <w:r w:rsidR="004B7626" w:rsidRPr="00C9227B" w:rsidDel="002300C5">
          <w:rPr>
            <w:rStyle w:val="Hyperlink"/>
            <w:rPrChange w:id="293" w:author="Sam Mentens" w:date="2021-05-27T13:30:00Z">
              <w:rPr>
                <w:rStyle w:val="Hyperlink"/>
              </w:rPr>
            </w:rPrChange>
          </w:rPr>
          <w:fldChar w:fldCharType="end"/>
        </w:r>
        <w:commentRangeEnd w:id="290"/>
        <w:r w:rsidR="00544112" w:rsidRPr="00C9227B" w:rsidDel="002300C5">
          <w:rPr>
            <w:rStyle w:val="Verwijzingopmerking"/>
          </w:rPr>
          <w:commentReference w:id="290"/>
        </w:r>
        <w:r w:rsidR="00C84E2A" w:rsidRPr="00C9227B" w:rsidDel="002300C5">
          <w:delText xml:space="preserve">. </w:delText>
        </w:r>
      </w:del>
      <w:r w:rsidR="00C84E2A" w:rsidRPr="00C9227B">
        <w:t xml:space="preserve">It is </w:t>
      </w:r>
      <w:del w:id="294" w:author="Sam Mentens" w:date="2021-05-25T11:22:00Z">
        <w:r w:rsidR="00C84E2A" w:rsidRPr="00C9227B" w:rsidDel="00124EE1">
          <w:delText>a</w:delText>
        </w:r>
      </w:del>
      <w:ins w:id="295" w:author="Sam Mentens" w:date="2021-05-25T11:22:00Z">
        <w:r w:rsidR="00124EE1" w:rsidRPr="00C9227B">
          <w:t>an</w:t>
        </w:r>
      </w:ins>
      <w:r w:rsidR="00C84E2A" w:rsidRPr="00C9227B">
        <w:t xml:space="preserve"> </w:t>
      </w:r>
      <w:ins w:id="296" w:author="Sam Mentens" w:date="2021-05-25T11:22:00Z">
        <w:r w:rsidR="00124EE1" w:rsidRPr="00C9227B">
          <w:rPr>
            <w:rPrChange w:id="297" w:author="Sam Mentens" w:date="2021-05-27T13:30:00Z">
              <w:rPr>
                <w:color w:val="FF0000"/>
              </w:rPr>
            </w:rPrChange>
          </w:rPr>
          <w:t>open source</w:t>
        </w:r>
      </w:ins>
      <w:del w:id="298" w:author="Sam Mentens" w:date="2021-05-25T11:22:00Z">
        <w:r w:rsidR="005911CA" w:rsidRPr="00C9227B" w:rsidDel="00124EE1">
          <w:delText>free to use</w:delText>
        </w:r>
      </w:del>
      <w:ins w:id="299" w:author="Caroline Simon" w:date="2021-05-14T14:35:00Z">
        <w:del w:id="300" w:author="Sam Mentens" w:date="2021-05-25T11:21:00Z">
          <w:r w:rsidR="00544112" w:rsidRPr="00C9227B" w:rsidDel="00124EE1">
            <w:delText>hyphens</w:delText>
          </w:r>
        </w:del>
      </w:ins>
      <w:r w:rsidR="005911CA" w:rsidRPr="00C9227B">
        <w:t xml:space="preserve"> program for microchips. Then XC16 is used as compiler for the program</w:t>
      </w:r>
      <w:del w:id="301" w:author="Sam Mentens" w:date="2021-05-25T11:25:00Z">
        <w:r w:rsidR="000E4588" w:rsidRPr="00C9227B" w:rsidDel="00124EE1">
          <w:delText xml:space="preserve">, </w:delText>
        </w:r>
      </w:del>
      <w:ins w:id="302" w:author="Caroline Simon" w:date="2021-05-14T14:35:00Z">
        <w:del w:id="303" w:author="Sam Mentens" w:date="2021-05-25T11:25:00Z">
          <w:r w:rsidR="00544112" w:rsidRPr="00C9227B" w:rsidDel="00124EE1">
            <w:delText>comma splice</w:delText>
          </w:r>
        </w:del>
      </w:ins>
      <w:del w:id="304" w:author="Sam Mentens" w:date="2021-05-25T11:25:00Z">
        <w:r w:rsidR="000E4588" w:rsidRPr="00C9227B" w:rsidDel="00124EE1">
          <w:delText xml:space="preserve">this can be downloaded </w:delText>
        </w:r>
        <w:r w:rsidR="004B7626" w:rsidRPr="00C9227B" w:rsidDel="00124EE1">
          <w:rPr>
            <w:rPrChange w:id="305" w:author="Sam Mentens" w:date="2021-05-27T13:30:00Z">
              <w:rPr>
                <w:lang w:val="nl-BE"/>
              </w:rPr>
            </w:rPrChange>
          </w:rPr>
          <w:fldChar w:fldCharType="begin"/>
        </w:r>
        <w:r w:rsidR="004B7626" w:rsidRPr="00C9227B" w:rsidDel="00124EE1">
          <w:delInstrText xml:space="preserve"> HYPERLINK "https://www.microchip.com/en-us/development-tools-tools-and-software/mplab-xc-compilers" \l "tabs" </w:delInstrText>
        </w:r>
        <w:r w:rsidR="004B7626" w:rsidRPr="00C9227B" w:rsidDel="00124EE1">
          <w:rPr>
            <w:rPrChange w:id="306" w:author="Sam Mentens" w:date="2021-05-27T13:30:00Z">
              <w:rPr>
                <w:rStyle w:val="Hyperlink"/>
              </w:rPr>
            </w:rPrChange>
          </w:rPr>
          <w:fldChar w:fldCharType="separate"/>
        </w:r>
        <w:r w:rsidR="000E4588" w:rsidRPr="00C9227B" w:rsidDel="00124EE1">
          <w:rPr>
            <w:rStyle w:val="Hyperlink"/>
          </w:rPr>
          <w:delText>here</w:delText>
        </w:r>
        <w:r w:rsidR="004B7626" w:rsidRPr="00C9227B" w:rsidDel="00124EE1">
          <w:rPr>
            <w:rStyle w:val="Hyperlink"/>
            <w:rPrChange w:id="307" w:author="Sam Mentens" w:date="2021-05-27T13:30:00Z">
              <w:rPr>
                <w:rStyle w:val="Hyperlink"/>
              </w:rPr>
            </w:rPrChange>
          </w:rPr>
          <w:fldChar w:fldCharType="end"/>
        </w:r>
      </w:del>
      <w:r w:rsidR="005911CA" w:rsidRPr="00013E32">
        <w:t xml:space="preserve">. It supports the </w:t>
      </w:r>
      <w:proofErr w:type="spellStart"/>
      <w:r w:rsidR="005911CA" w:rsidRPr="00013E32">
        <w:t>dsPIC</w:t>
      </w:r>
      <w:proofErr w:type="spellEnd"/>
      <w:r w:rsidR="005911CA" w:rsidRPr="00013E32">
        <w:t xml:space="preserve"> family.</w:t>
      </w:r>
      <w:del w:id="308" w:author="Sam Mentens" w:date="2021-05-27T12:38:00Z">
        <w:r w:rsidR="005911CA" w:rsidRPr="00C9227B" w:rsidDel="003E39A6">
          <w:delText xml:space="preserve"> </w:delText>
        </w:r>
      </w:del>
      <w:ins w:id="309" w:author="Sam Mentens" w:date="2021-05-27T12:38:00Z">
        <w:r w:rsidR="003E39A6" w:rsidRPr="00C9227B">
          <w:t xml:space="preserve"> </w:t>
        </w:r>
      </w:ins>
      <w:del w:id="310" w:author="Sam Mentens" w:date="2021-05-27T12:38:00Z">
        <w:r w:rsidR="005911CA" w:rsidRPr="00C9227B" w:rsidDel="003E39A6">
          <w:delText xml:space="preserve">The program for this </w:delText>
        </w:r>
        <w:r w:rsidR="005911CA" w:rsidRPr="00C9227B" w:rsidDel="003E39A6">
          <w:rPr>
            <w:color w:val="FF0000"/>
            <w:rPrChange w:id="311" w:author="Sam Mentens" w:date="2021-05-27T13:30:00Z">
              <w:rPr/>
            </w:rPrChange>
          </w:rPr>
          <w:delText>project</w:delText>
        </w:r>
      </w:del>
      <w:del w:id="312" w:author="Sam Mentens" w:date="2021-05-25T11:25:00Z">
        <w:r w:rsidR="000E4588" w:rsidRPr="00C9227B" w:rsidDel="00124EE1">
          <w:rPr>
            <w:color w:val="FF0000"/>
            <w:rPrChange w:id="313" w:author="Sam Mentens" w:date="2021-05-27T13:30:00Z">
              <w:rPr/>
            </w:rPrChange>
          </w:rPr>
          <w:delText>, this</w:delText>
        </w:r>
        <w:r w:rsidR="005911CA" w:rsidRPr="00C9227B" w:rsidDel="00124EE1">
          <w:rPr>
            <w:color w:val="FF0000"/>
            <w:rPrChange w:id="314" w:author="Sam Mentens" w:date="2021-05-27T13:30:00Z">
              <w:rPr/>
            </w:rPrChange>
          </w:rPr>
          <w:delText xml:space="preserve"> can be </w:delText>
        </w:r>
        <w:r w:rsidR="005911CA" w:rsidRPr="00C9227B" w:rsidDel="00124EE1">
          <w:delText xml:space="preserve">downloaded </w:delText>
        </w:r>
        <w:r w:rsidR="004B7626" w:rsidRPr="00C9227B" w:rsidDel="00124EE1">
          <w:rPr>
            <w:rPrChange w:id="315" w:author="Sam Mentens" w:date="2021-05-27T13:30:00Z">
              <w:rPr>
                <w:lang w:val="nl-BE"/>
              </w:rPr>
            </w:rPrChange>
          </w:rPr>
          <w:fldChar w:fldCharType="begin"/>
        </w:r>
        <w:r w:rsidR="004B7626" w:rsidRPr="00C9227B" w:rsidDel="00124EE1">
          <w:delInstrText xml:space="preserve"> HYPERLINK "https://www.elektormagazine.com/magazine/elektor-201807/41734" </w:delInstrText>
        </w:r>
        <w:r w:rsidR="004B7626" w:rsidRPr="00C9227B" w:rsidDel="00124EE1">
          <w:rPr>
            <w:rPrChange w:id="316" w:author="Sam Mentens" w:date="2021-05-27T13:30:00Z">
              <w:rPr>
                <w:rStyle w:val="Hyperlink"/>
              </w:rPr>
            </w:rPrChange>
          </w:rPr>
          <w:fldChar w:fldCharType="separate"/>
        </w:r>
        <w:r w:rsidR="005911CA" w:rsidRPr="00C9227B" w:rsidDel="00124EE1">
          <w:rPr>
            <w:rStyle w:val="Hyperlink"/>
          </w:rPr>
          <w:delText>here</w:delText>
        </w:r>
        <w:r w:rsidR="004B7626" w:rsidRPr="00C9227B" w:rsidDel="00124EE1">
          <w:rPr>
            <w:rStyle w:val="Hyperlink"/>
            <w:rPrChange w:id="317" w:author="Sam Mentens" w:date="2021-05-27T13:30:00Z">
              <w:rPr>
                <w:rStyle w:val="Hyperlink"/>
              </w:rPr>
            </w:rPrChange>
          </w:rPr>
          <w:fldChar w:fldCharType="end"/>
        </w:r>
        <w:r w:rsidR="005911CA" w:rsidRPr="00C9227B" w:rsidDel="00124EE1">
          <w:delText>.</w:delText>
        </w:r>
        <w:r w:rsidR="000E4588" w:rsidRPr="00C9227B" w:rsidDel="00124EE1">
          <w:delText xml:space="preserve"> </w:delText>
        </w:r>
      </w:del>
      <w:r w:rsidR="000E4588" w:rsidRPr="00C9227B">
        <w:rPr>
          <w:color w:val="FF0000"/>
          <w:rPrChange w:id="318" w:author="Sam Mentens" w:date="2021-05-27T13:30:00Z">
            <w:rPr/>
          </w:rPrChange>
        </w:rPr>
        <w:t xml:space="preserve">Then also a library is </w:t>
      </w:r>
      <w:r w:rsidR="000E4588" w:rsidRPr="00013E32">
        <w:t xml:space="preserve">needed to make the program </w:t>
      </w:r>
      <w:r w:rsidR="000E4588" w:rsidRPr="00C9227B">
        <w:rPr>
          <w:color w:val="FF0000"/>
          <w:rPrChange w:id="319" w:author="Sam Mentens" w:date="2021-05-27T13:30:00Z">
            <w:rPr/>
          </w:rPrChange>
        </w:rPr>
        <w:t>word</w:t>
      </w:r>
      <w:del w:id="320" w:author="Sam Mentens" w:date="2021-05-25T11:26:00Z">
        <w:r w:rsidR="000E4588" w:rsidRPr="00C9227B" w:rsidDel="00124EE1">
          <w:rPr>
            <w:color w:val="FF0000"/>
            <w:rPrChange w:id="321" w:author="Sam Mentens" w:date="2021-05-27T13:30:00Z">
              <w:rPr/>
            </w:rPrChange>
          </w:rPr>
          <w:delText xml:space="preserve">, this </w:delText>
        </w:r>
        <w:r w:rsidR="000E4588" w:rsidRPr="00C9227B" w:rsidDel="00124EE1">
          <w:delText xml:space="preserve">can be downloaded </w:delText>
        </w:r>
        <w:r w:rsidR="004B7626" w:rsidRPr="00C9227B" w:rsidDel="00124EE1">
          <w:rPr>
            <w:rPrChange w:id="322" w:author="Sam Mentens" w:date="2021-05-27T13:30:00Z">
              <w:rPr>
                <w:lang w:val="nl-BE"/>
              </w:rPr>
            </w:rPrChange>
          </w:rPr>
          <w:fldChar w:fldCharType="begin"/>
        </w:r>
        <w:r w:rsidR="004B7626" w:rsidRPr="00C9227B" w:rsidDel="00124EE1">
          <w:delInstrText xml:space="preserve"> HYPERLINK "https://github.com/dparkermit/P1369_A35997/blob/master/libdsp-elf.a" </w:delInstrText>
        </w:r>
        <w:r w:rsidR="004B7626" w:rsidRPr="00C9227B" w:rsidDel="00124EE1">
          <w:rPr>
            <w:rPrChange w:id="323" w:author="Sam Mentens" w:date="2021-05-27T13:30:00Z">
              <w:rPr>
                <w:rStyle w:val="Hyperlink"/>
              </w:rPr>
            </w:rPrChange>
          </w:rPr>
          <w:fldChar w:fldCharType="separate"/>
        </w:r>
        <w:r w:rsidR="000E4588" w:rsidRPr="00C9227B" w:rsidDel="00124EE1">
          <w:rPr>
            <w:rStyle w:val="Hyperlink"/>
          </w:rPr>
          <w:delText>here</w:delText>
        </w:r>
        <w:r w:rsidR="004B7626" w:rsidRPr="00C9227B" w:rsidDel="00124EE1">
          <w:rPr>
            <w:rStyle w:val="Hyperlink"/>
            <w:rPrChange w:id="324" w:author="Sam Mentens" w:date="2021-05-27T13:30:00Z">
              <w:rPr>
                <w:rStyle w:val="Hyperlink"/>
              </w:rPr>
            </w:rPrChange>
          </w:rPr>
          <w:fldChar w:fldCharType="end"/>
        </w:r>
      </w:del>
      <w:r w:rsidR="000E4588" w:rsidRPr="00013E32">
        <w:t xml:space="preserve">. </w:t>
      </w:r>
    </w:p>
    <w:p w14:paraId="299FFE89" w14:textId="77777777" w:rsidR="00B61832" w:rsidRPr="00C9227B" w:rsidDel="004C7108" w:rsidRDefault="00B61832" w:rsidP="00B61832">
      <w:pPr>
        <w:rPr>
          <w:del w:id="325" w:author="Sam Mentens" w:date="2021-06-02T09:01:00Z"/>
        </w:rPr>
      </w:pPr>
    </w:p>
    <w:p w14:paraId="79F4A522" w14:textId="7407A515" w:rsidR="00B61832" w:rsidRPr="00C9227B" w:rsidDel="004C7108" w:rsidRDefault="00B61832" w:rsidP="00B61832">
      <w:pPr>
        <w:rPr>
          <w:del w:id="326" w:author="Sam Mentens" w:date="2021-06-02T09:01:00Z"/>
        </w:rPr>
      </w:pPr>
      <w:del w:id="327" w:author="Sam Mentens" w:date="2021-06-02T09:01:00Z">
        <w:r w:rsidRPr="00C9227B" w:rsidDel="004C7108">
          <w:delText xml:space="preserve">[Give an overview of the materials and the methods you used: </w:delText>
        </w:r>
      </w:del>
    </w:p>
    <w:p w14:paraId="3970019D" w14:textId="2FD83570" w:rsidR="00B61832" w:rsidRPr="00C9227B" w:rsidDel="004C7108" w:rsidRDefault="00B61832" w:rsidP="00B61832">
      <w:pPr>
        <w:rPr>
          <w:del w:id="328" w:author="Sam Mentens" w:date="2021-06-02T09:01:00Z"/>
        </w:rPr>
      </w:pPr>
      <w:del w:id="329" w:author="Sam Mentens" w:date="2021-06-02T09:01:00Z">
        <w:r w:rsidRPr="00C9227B" w:rsidDel="004C7108">
          <w:delText>Materials: the components for the device</w:delText>
        </w:r>
      </w:del>
    </w:p>
    <w:p w14:paraId="18FAAC0B" w14:textId="12A04893" w:rsidR="00B61832" w:rsidRPr="00C9227B" w:rsidDel="004C7108" w:rsidRDefault="00B61832" w:rsidP="00B61832">
      <w:pPr>
        <w:pStyle w:val="Lijstalinea"/>
        <w:numPr>
          <w:ilvl w:val="0"/>
          <w:numId w:val="9"/>
        </w:numPr>
        <w:rPr>
          <w:del w:id="330" w:author="Sam Mentens" w:date="2021-06-02T09:01:00Z"/>
          <w:lang w:val="en-GB"/>
        </w:rPr>
      </w:pPr>
      <w:del w:id="331" w:author="Sam Mentens" w:date="2021-06-02T09:01:00Z">
        <w:r w:rsidRPr="00C9227B" w:rsidDel="004C7108">
          <w:rPr>
            <w:lang w:val="en-GB"/>
          </w:rPr>
          <w:delText xml:space="preserve">Which materials (i.e. hardware and software) did you use and did you compare? </w:delText>
        </w:r>
      </w:del>
    </w:p>
    <w:p w14:paraId="63A6EAD3" w14:textId="4EE0DB73" w:rsidR="00B61832" w:rsidRPr="00C9227B" w:rsidDel="004C7108" w:rsidRDefault="00B61832" w:rsidP="00B61832">
      <w:pPr>
        <w:pStyle w:val="Lijstalinea"/>
        <w:numPr>
          <w:ilvl w:val="0"/>
          <w:numId w:val="9"/>
        </w:numPr>
        <w:rPr>
          <w:del w:id="332" w:author="Sam Mentens" w:date="2021-06-02T09:01:00Z"/>
          <w:lang w:val="en-GB"/>
        </w:rPr>
      </w:pPr>
      <w:del w:id="333" w:author="Sam Mentens" w:date="2021-06-02T09:01:00Z">
        <w:r w:rsidRPr="00C9227B" w:rsidDel="004C7108">
          <w:rPr>
            <w:lang w:val="en-GB"/>
          </w:rPr>
          <w:delText xml:space="preserve">Which materials were not useful and why not? Use proper, objective evaluation criteria. </w:delText>
        </w:r>
      </w:del>
    </w:p>
    <w:p w14:paraId="158B8FC6" w14:textId="7A5CEFF1" w:rsidR="00B61832" w:rsidRPr="00C9227B" w:rsidDel="004C7108" w:rsidRDefault="00B61832" w:rsidP="00B61832">
      <w:pPr>
        <w:pStyle w:val="Lijstalinea"/>
        <w:numPr>
          <w:ilvl w:val="0"/>
          <w:numId w:val="9"/>
        </w:numPr>
        <w:rPr>
          <w:del w:id="334" w:author="Sam Mentens" w:date="2021-06-02T09:01:00Z"/>
          <w:lang w:val="en-GB"/>
        </w:rPr>
      </w:pPr>
      <w:del w:id="335" w:author="Sam Mentens" w:date="2021-06-02T09:01:00Z">
        <w:r w:rsidRPr="00C9227B" w:rsidDel="004C7108">
          <w:rPr>
            <w:lang w:val="en-GB"/>
          </w:rPr>
          <w:delText xml:space="preserve">Add the Bill of Materials including an indication of the price, supplier name and delivery date (table in </w:delText>
        </w:r>
        <w:r w:rsidRPr="00C9227B" w:rsidDel="004C7108">
          <w:rPr>
            <w:u w:val="single"/>
            <w:lang w:val="en-GB"/>
          </w:rPr>
          <w:delText>English</w:delText>
        </w:r>
        <w:r w:rsidRPr="00C9227B" w:rsidDel="004C7108">
          <w:rPr>
            <w:lang w:val="en-GB"/>
          </w:rPr>
          <w:delText>!)</w:delText>
        </w:r>
      </w:del>
    </w:p>
    <w:p w14:paraId="261760B8" w14:textId="46F36B46" w:rsidR="00B61832" w:rsidRPr="00C9227B" w:rsidDel="004C7108" w:rsidRDefault="00B61832" w:rsidP="00B61832">
      <w:pPr>
        <w:rPr>
          <w:del w:id="336" w:author="Sam Mentens" w:date="2021-06-02T09:01:00Z"/>
        </w:rPr>
      </w:pPr>
      <w:del w:id="337" w:author="Sam Mentens" w:date="2021-06-02T09:01:00Z">
        <w:r w:rsidRPr="00C9227B" w:rsidDel="004C7108">
          <w:delText>Methods: specific tools and procedures you use to collect and analyze data (for example, experiments, datasheets…)</w:delText>
        </w:r>
      </w:del>
    </w:p>
    <w:p w14:paraId="69E638C0" w14:textId="1A76A117" w:rsidR="00B61832" w:rsidRPr="00C9227B" w:rsidDel="004C7108" w:rsidRDefault="00B61832" w:rsidP="00B61832">
      <w:pPr>
        <w:pStyle w:val="Lijstalinea"/>
        <w:numPr>
          <w:ilvl w:val="0"/>
          <w:numId w:val="10"/>
        </w:numPr>
        <w:rPr>
          <w:del w:id="338" w:author="Sam Mentens" w:date="2021-06-02T09:01:00Z"/>
          <w:lang w:val="en-GB"/>
        </w:rPr>
      </w:pPr>
      <w:del w:id="339" w:author="Sam Mentens" w:date="2021-06-02T09:01:00Z">
        <w:r w:rsidRPr="00C9227B" w:rsidDel="004C7108">
          <w:rPr>
            <w:lang w:val="en-GB"/>
          </w:rPr>
          <w:delText xml:space="preserve">Include a schematic representation (i.e. </w:delText>
        </w:r>
        <w:r w:rsidRPr="00C9227B" w:rsidDel="004C7108">
          <w:rPr>
            <w:rStyle w:val="Engelseterm"/>
            <w:i w:val="0"/>
            <w:iCs/>
            <w:lang w:val="en-GB"/>
          </w:rPr>
          <w:delText>flow</w:delText>
        </w:r>
        <w:r w:rsidRPr="00C9227B" w:rsidDel="004C7108">
          <w:rPr>
            <w:lang w:val="en-GB"/>
          </w:rPr>
          <w:delText>diagram) and explain this representation by providing a step by step overview of the design process, production process and testing process (including a description of the mechanical design).</w:delText>
        </w:r>
      </w:del>
    </w:p>
    <w:p w14:paraId="401C09A6" w14:textId="64535A38" w:rsidR="00B61832" w:rsidRPr="00C9227B" w:rsidDel="004C7108" w:rsidRDefault="00B61832" w:rsidP="00B61832">
      <w:pPr>
        <w:rPr>
          <w:del w:id="340" w:author="Sam Mentens" w:date="2021-06-02T09:01:00Z"/>
        </w:rPr>
      </w:pPr>
      <w:del w:id="341" w:author="Sam Mentens" w:date="2021-06-02T09:01:00Z">
        <w:r w:rsidRPr="00C9227B" w:rsidDel="004C7108">
          <w:rPr>
            <w:b/>
            <w:bCs/>
          </w:rPr>
          <w:delText>+/- 500 words</w:delText>
        </w:r>
        <w:r w:rsidRPr="00C9227B" w:rsidDel="004C7108">
          <w:delText>]</w:delText>
        </w:r>
      </w:del>
    </w:p>
    <w:p w14:paraId="6BDED916" w14:textId="72AA0B99" w:rsidR="007C46EF" w:rsidRPr="00C9227B" w:rsidRDefault="007C46EF" w:rsidP="006265B1"/>
    <w:p w14:paraId="4B72FD59" w14:textId="77777777" w:rsidR="00242AE9" w:rsidRPr="00C9227B" w:rsidRDefault="00242AE9">
      <w:pPr>
        <w:suppressAutoHyphens w:val="0"/>
        <w:spacing w:after="160" w:line="242" w:lineRule="auto"/>
        <w:jc w:val="left"/>
        <w:rPr>
          <w:noProof/>
        </w:rPr>
      </w:pPr>
    </w:p>
    <w:p w14:paraId="4E871D15" w14:textId="77777777" w:rsidR="00B61832" w:rsidRPr="00C9227B" w:rsidRDefault="00B61832">
      <w:pPr>
        <w:suppressAutoHyphens w:val="0"/>
        <w:spacing w:after="160" w:line="242" w:lineRule="auto"/>
        <w:jc w:val="left"/>
      </w:pPr>
      <w:r w:rsidRPr="00C9227B">
        <w:br w:type="page"/>
      </w:r>
    </w:p>
    <w:p w14:paraId="4BA1F5F5" w14:textId="77777777" w:rsidR="00013E32" w:rsidRDefault="00CC3EB9">
      <w:pPr>
        <w:keepNext/>
        <w:suppressAutoHyphens w:val="0"/>
        <w:spacing w:after="160" w:line="242" w:lineRule="auto"/>
        <w:jc w:val="center"/>
        <w:rPr>
          <w:ins w:id="342" w:author="Sam Mentens" w:date="2021-05-27T16:14:00Z"/>
        </w:rPr>
        <w:pPrChange w:id="343" w:author="Sam Mentens" w:date="2021-05-27T16:14:00Z">
          <w:pPr>
            <w:suppressAutoHyphens w:val="0"/>
            <w:spacing w:after="160" w:line="242" w:lineRule="auto"/>
            <w:jc w:val="center"/>
          </w:pPr>
        </w:pPrChange>
      </w:pPr>
      <w:r w:rsidRPr="00013E32">
        <w:rPr>
          <w:noProof/>
        </w:rPr>
        <w:lastRenderedPageBreak/>
        <w:drawing>
          <wp:inline distT="0" distB="0" distL="0" distR="0" wp14:anchorId="57C43B60" wp14:editId="2F62126E">
            <wp:extent cx="6116320" cy="232918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2329180"/>
                    </a:xfrm>
                    <a:prstGeom prst="rect">
                      <a:avLst/>
                    </a:prstGeom>
                    <a:noFill/>
                    <a:ln>
                      <a:noFill/>
                    </a:ln>
                  </pic:spPr>
                </pic:pic>
              </a:graphicData>
            </a:graphic>
          </wp:inline>
        </w:drawing>
      </w:r>
    </w:p>
    <w:p w14:paraId="3CD0F2C2" w14:textId="0455D7B7" w:rsidR="00242AE9" w:rsidRPr="00013E32" w:rsidRDefault="00013E32">
      <w:pPr>
        <w:pStyle w:val="Bijschrift"/>
        <w:jc w:val="center"/>
        <w:rPr>
          <w:ins w:id="344" w:author="Sam Mentens" w:date="2021-05-25T10:15:00Z"/>
        </w:rPr>
        <w:pPrChange w:id="345" w:author="Sam Mentens" w:date="2021-05-27T16:14:00Z">
          <w:pPr>
            <w:suppressAutoHyphens w:val="0"/>
            <w:spacing w:after="160" w:line="242" w:lineRule="auto"/>
            <w:jc w:val="left"/>
          </w:pPr>
        </w:pPrChange>
      </w:pPr>
      <w:ins w:id="346" w:author="Sam Mentens" w:date="2021-05-27T16:14:00Z">
        <w:r>
          <w:t xml:space="preserve">Figure </w:t>
        </w:r>
        <w:r>
          <w:fldChar w:fldCharType="begin"/>
        </w:r>
        <w:r>
          <w:instrText xml:space="preserve"> SEQ Figure \* ARABIC </w:instrText>
        </w:r>
      </w:ins>
      <w:r>
        <w:fldChar w:fldCharType="separate"/>
      </w:r>
      <w:ins w:id="347" w:author="Sam Mentens" w:date="2021-05-29T12:20:00Z">
        <w:r w:rsidR="006A7B9A">
          <w:rPr>
            <w:noProof/>
          </w:rPr>
          <w:t>1</w:t>
        </w:r>
      </w:ins>
      <w:ins w:id="348" w:author="Sam Mentens" w:date="2021-05-27T16:14:00Z">
        <w:r>
          <w:fldChar w:fldCharType="end"/>
        </w:r>
        <w:r>
          <w:t xml:space="preserve"> </w:t>
        </w:r>
        <w:proofErr w:type="spellStart"/>
        <w:r>
          <w:t>Flowdiagram</w:t>
        </w:r>
      </w:ins>
      <w:proofErr w:type="spellEnd"/>
    </w:p>
    <w:p w14:paraId="53380CC6" w14:textId="683C5068" w:rsidR="00775AF2" w:rsidRPr="00C9227B" w:rsidDel="00013E32" w:rsidRDefault="00775AF2">
      <w:pPr>
        <w:suppressAutoHyphens w:val="0"/>
        <w:spacing w:after="160" w:line="242" w:lineRule="auto"/>
        <w:jc w:val="left"/>
        <w:rPr>
          <w:del w:id="349" w:author="Sam Mentens" w:date="2021-05-27T16:14:00Z"/>
        </w:rPr>
      </w:pPr>
    </w:p>
    <w:p w14:paraId="0414C131" w14:textId="2FC38C30" w:rsidR="009029BC" w:rsidRPr="00C9227B" w:rsidRDefault="00124EE1">
      <w:pPr>
        <w:suppressAutoHyphens w:val="0"/>
        <w:spacing w:after="160" w:line="242" w:lineRule="auto"/>
        <w:jc w:val="left"/>
      </w:pPr>
      <w:ins w:id="350" w:author="Sam Mentens" w:date="2021-05-25T11:27:00Z">
        <w:r w:rsidRPr="00C9227B">
          <w:rPr>
            <w:rPrChange w:id="351" w:author="Sam Mentens" w:date="2021-05-27T13:30:00Z">
              <w:rPr>
                <w:color w:val="FF0000"/>
              </w:rPr>
            </w:rPrChange>
          </w:rPr>
          <w:t>The project</w:t>
        </w:r>
      </w:ins>
      <w:del w:id="352" w:author="Sam Mentens" w:date="2021-05-25T11:27:00Z">
        <w:r w:rsidR="00316D01" w:rsidRPr="00C9227B" w:rsidDel="00124EE1">
          <w:delText>It</w:delText>
        </w:r>
      </w:del>
      <w:ins w:id="353" w:author="Caroline Simon" w:date="2021-05-14T14:35:00Z">
        <w:del w:id="354" w:author="Sam Mentens" w:date="2021-05-20T12:05:00Z">
          <w:r w:rsidR="00544112" w:rsidRPr="00C9227B" w:rsidDel="0079382B">
            <w:delText>???GRref</w:delText>
          </w:r>
        </w:del>
      </w:ins>
      <w:r w:rsidR="00316D01" w:rsidRPr="00C9227B">
        <w:t xml:space="preserve"> started with analysing </w:t>
      </w:r>
      <w:r w:rsidR="00BE6CC4" w:rsidRPr="00C9227B">
        <w:t xml:space="preserve">this </w:t>
      </w:r>
      <w:r w:rsidR="00316D01" w:rsidRPr="00C9227B">
        <w:t>project that includes reading the description about the project and looking if there are any difficult to get component</w:t>
      </w:r>
      <w:r w:rsidR="00BE6CC4" w:rsidRPr="00C9227B">
        <w:t>s</w:t>
      </w:r>
      <w:r w:rsidR="00316D01" w:rsidRPr="00C9227B">
        <w:t xml:space="preserve">. Then came drawing the schematics and </w:t>
      </w:r>
      <w:r w:rsidR="009029BC" w:rsidRPr="00C9227B">
        <w:t xml:space="preserve">it could be split up in </w:t>
      </w:r>
      <w:ins w:id="355" w:author="Caroline Simon" w:date="2021-05-14T14:36:00Z">
        <w:r w:rsidR="00544112" w:rsidRPr="00C9227B">
          <w:t>spacings</w:t>
        </w:r>
      </w:ins>
      <w:r w:rsidR="009029BC" w:rsidRPr="00C9227B">
        <w:t xml:space="preserve">    different particles or made in one schematic.</w:t>
      </w:r>
      <w:r w:rsidR="00316D01" w:rsidRPr="00C9227B">
        <w:t xml:space="preserve"> </w:t>
      </w:r>
      <w:r w:rsidR="00917EBC" w:rsidRPr="00C9227B">
        <w:t xml:space="preserve">Because it is a </w:t>
      </w:r>
      <w:ins w:id="356" w:author="Sam Mentens" w:date="2021-05-25T11:28:00Z">
        <w:r w:rsidRPr="00C9227B">
          <w:rPr>
            <w:rPrChange w:id="357" w:author="Sam Mentens" w:date="2021-05-27T13:30:00Z">
              <w:rPr>
                <w:color w:val="FF0000"/>
              </w:rPr>
            </w:rPrChange>
          </w:rPr>
          <w:t>large</w:t>
        </w:r>
      </w:ins>
      <w:del w:id="358" w:author="Sam Mentens" w:date="2021-05-25T11:28:00Z">
        <w:r w:rsidR="00917EBC" w:rsidRPr="00C9227B" w:rsidDel="00124EE1">
          <w:delText xml:space="preserve">big </w:delText>
        </w:r>
      </w:del>
      <w:ins w:id="359" w:author="Caroline Simon" w:date="2021-05-14T14:36:00Z">
        <w:del w:id="360" w:author="Sam Mentens" w:date="2021-05-25T11:28:00Z">
          <w:r w:rsidR="00544112" w:rsidRPr="00C9227B" w:rsidDel="00124EE1">
            <w:delText>STinf</w:delText>
          </w:r>
        </w:del>
      </w:ins>
      <w:ins w:id="361" w:author="Sam Mentens" w:date="2021-05-25T11:27:00Z">
        <w:r w:rsidRPr="00C9227B">
          <w:t xml:space="preserve"> </w:t>
        </w:r>
      </w:ins>
      <w:r w:rsidR="00917EBC" w:rsidRPr="00C9227B">
        <w:t>schemat</w:t>
      </w:r>
      <w:ins w:id="362" w:author="Sam Mentens" w:date="2021-05-25T11:27:00Z">
        <w:r w:rsidRPr="00C9227B">
          <w:t>ic,</w:t>
        </w:r>
      </w:ins>
      <w:del w:id="363" w:author="Sam Mentens" w:date="2021-05-25T11:27:00Z">
        <w:r w:rsidR="00917EBC" w:rsidRPr="00C9227B" w:rsidDel="00124EE1">
          <w:delText>ic</w:delText>
        </w:r>
      </w:del>
      <w:ins w:id="364" w:author="Caroline Simon" w:date="2021-05-14T14:36:00Z">
        <w:del w:id="365" w:author="Sam Mentens" w:date="2021-05-25T11:27:00Z">
          <w:r w:rsidR="00544112" w:rsidRPr="00C9227B" w:rsidDel="00124EE1">
            <w:delText>comma</w:delText>
          </w:r>
        </w:del>
      </w:ins>
      <w:r w:rsidR="00917EBC" w:rsidRPr="00C9227B">
        <w:t xml:space="preserve"> it is divided up in four</w:t>
      </w:r>
      <w:ins w:id="366" w:author="Sam Mentens" w:date="2021-05-25T11:28:00Z">
        <w:r w:rsidRPr="00C9227B">
          <w:t xml:space="preserve"> </w:t>
        </w:r>
      </w:ins>
      <w:del w:id="367" w:author="Sam Mentens" w:date="2021-05-25T11:28:00Z">
        <w:r w:rsidR="00917EBC" w:rsidRPr="00C9227B" w:rsidDel="00124EE1">
          <w:delText xml:space="preserve">        </w:delText>
        </w:r>
      </w:del>
      <w:ins w:id="368" w:author="Caroline Simon" w:date="2021-05-14T14:36:00Z">
        <w:del w:id="369" w:author="Sam Mentens" w:date="2021-05-25T11:28:00Z">
          <w:r w:rsidR="00544112" w:rsidRPr="00C9227B" w:rsidDel="00124EE1">
            <w:delText>spacings</w:delText>
          </w:r>
        </w:del>
      </w:ins>
      <w:del w:id="370" w:author="Sam Mentens" w:date="2021-05-25T11:28:00Z">
        <w:r w:rsidR="00917EBC" w:rsidRPr="00C9227B" w:rsidDel="00124EE1">
          <w:delText xml:space="preserve">     </w:delText>
        </w:r>
      </w:del>
      <w:r w:rsidR="00917EBC" w:rsidRPr="00C9227B">
        <w:t>schematics.</w:t>
      </w:r>
      <w:r w:rsidR="009029BC" w:rsidRPr="00C9227B">
        <w:t xml:space="preserve"> It is more clear this way.</w:t>
      </w:r>
    </w:p>
    <w:p w14:paraId="6E7A9211" w14:textId="70F5AF66" w:rsidR="009029BC" w:rsidRPr="00C9227B" w:rsidRDefault="00242103">
      <w:pPr>
        <w:suppressAutoHyphens w:val="0"/>
        <w:spacing w:after="160" w:line="242" w:lineRule="auto"/>
        <w:jc w:val="left"/>
      </w:pPr>
      <w:r w:rsidRPr="00C9227B">
        <w:t>Then the components are ordered from different websites</w:t>
      </w:r>
      <w:ins w:id="371" w:author="Sam Mentens" w:date="2021-05-25T11:26:00Z">
        <w:r w:rsidR="00124EE1" w:rsidRPr="00C9227B">
          <w:t>,</w:t>
        </w:r>
      </w:ins>
      <w:r w:rsidRPr="00C9227B">
        <w:t xml:space="preserve"> </w:t>
      </w:r>
      <w:ins w:id="372" w:author="Caroline Simon" w:date="2021-05-14T14:36:00Z">
        <w:del w:id="373" w:author="Sam Mentens" w:date="2021-05-25T11:26:00Z">
          <w:r w:rsidR="00544112" w:rsidRPr="00C9227B" w:rsidDel="00124EE1">
            <w:delText>comma</w:delText>
          </w:r>
        </w:del>
      </w:ins>
      <w:r w:rsidRPr="00C9227B">
        <w:t>because of the delivery date and availability</w:t>
      </w:r>
      <w:r w:rsidR="00DD3270" w:rsidRPr="00C9227B">
        <w:t xml:space="preserve">. Mouser is used </w:t>
      </w:r>
      <w:r w:rsidR="00917EBC" w:rsidRPr="00C9227B">
        <w:t xml:space="preserve">the </w:t>
      </w:r>
      <w:r w:rsidR="00DD3270" w:rsidRPr="00C9227B">
        <w:t xml:space="preserve">most because it was one of the </w:t>
      </w:r>
      <w:r w:rsidR="00917EBC" w:rsidRPr="00C9227B">
        <w:t>lowest in the price</w:t>
      </w:r>
      <w:r w:rsidR="00DD3270" w:rsidRPr="00C9227B">
        <w:t xml:space="preserve">. Digi-Key is used mostly for </w:t>
      </w:r>
      <w:r w:rsidR="00917EBC" w:rsidRPr="00C9227B">
        <w:t xml:space="preserve">         </w:t>
      </w:r>
      <w:r w:rsidR="00DD3270" w:rsidRPr="00C9227B">
        <w:t xml:space="preserve">components with a long delivery time or that were not available on </w:t>
      </w:r>
      <w:r w:rsidR="00DD3270" w:rsidRPr="00C9227B">
        <w:rPr>
          <w:color w:val="FF0000"/>
          <w:rPrChange w:id="374" w:author="Sam Mentens" w:date="2021-05-27T13:30:00Z">
            <w:rPr/>
          </w:rPrChange>
        </w:rPr>
        <w:t>mouser</w:t>
      </w:r>
      <w:r w:rsidR="00DD3270" w:rsidRPr="00013E32">
        <w:t xml:space="preserve">. </w:t>
      </w:r>
      <w:del w:id="375" w:author="Sam Mentens" w:date="2021-05-27T16:19:00Z">
        <w:r w:rsidR="00DD3270" w:rsidRPr="00C9227B" w:rsidDel="00610803">
          <w:rPr>
            <w:color w:val="FF0000"/>
            <w:rPrChange w:id="376" w:author="Sam Mentens" w:date="2021-05-27T13:30:00Z">
              <w:rPr/>
            </w:rPrChange>
          </w:rPr>
          <w:delText>Then is</w:delText>
        </w:r>
      </w:del>
      <w:ins w:id="377" w:author="Sam Mentens" w:date="2021-05-27T16:19:00Z">
        <w:r w:rsidR="00610803">
          <w:rPr>
            <w:color w:val="FF0000"/>
          </w:rPr>
          <w:t>Lastly</w:t>
        </w:r>
      </w:ins>
      <w:r w:rsidR="00DD3270" w:rsidRPr="00C9227B">
        <w:rPr>
          <w:color w:val="FF0000"/>
          <w:rPrChange w:id="378" w:author="Sam Mentens" w:date="2021-05-27T13:30:00Z">
            <w:rPr/>
          </w:rPrChange>
        </w:rPr>
        <w:t xml:space="preserve"> </w:t>
      </w:r>
      <w:proofErr w:type="spellStart"/>
      <w:r w:rsidR="00DD3270" w:rsidRPr="00C9227B">
        <w:rPr>
          <w:color w:val="FF0000"/>
          <w:rPrChange w:id="379" w:author="Sam Mentens" w:date="2021-05-27T13:30:00Z">
            <w:rPr/>
          </w:rPrChange>
        </w:rPr>
        <w:t>Nexperia</w:t>
      </w:r>
      <w:proofErr w:type="spellEnd"/>
      <w:r w:rsidR="00DD3270" w:rsidRPr="00C9227B">
        <w:rPr>
          <w:color w:val="FF0000"/>
          <w:rPrChange w:id="380" w:author="Sam Mentens" w:date="2021-05-27T13:30:00Z">
            <w:rPr/>
          </w:rPrChange>
        </w:rPr>
        <w:t xml:space="preserve"> </w:t>
      </w:r>
      <w:del w:id="381" w:author="Sam Mentens" w:date="2021-05-27T16:20:00Z">
        <w:r w:rsidR="00DD3270" w:rsidRPr="00013E32" w:rsidDel="00610803">
          <w:delText xml:space="preserve">also </w:delText>
        </w:r>
      </w:del>
      <w:ins w:id="382" w:author="Sam Mentens" w:date="2021-05-27T16:20:00Z">
        <w:r w:rsidR="00610803">
          <w:t>is</w:t>
        </w:r>
        <w:r w:rsidR="00610803" w:rsidRPr="00013E32">
          <w:t xml:space="preserve"> </w:t>
        </w:r>
      </w:ins>
      <w:r w:rsidR="00DD3270" w:rsidRPr="00013E32">
        <w:t>used for a</w:t>
      </w:r>
      <w:r w:rsidR="00917EBC" w:rsidRPr="00C9227B">
        <w:t xml:space="preserve"> </w:t>
      </w:r>
      <w:r w:rsidR="00DD3270" w:rsidRPr="00C9227B">
        <w:t>specific transistor that was</w:t>
      </w:r>
      <w:ins w:id="383" w:author="Sam Mentens" w:date="2021-05-24T16:14:00Z">
        <w:r w:rsidR="002300C5" w:rsidRPr="00C9227B">
          <w:rPr>
            <w:rPrChange w:id="384" w:author="Sam Mentens" w:date="2021-05-27T13:30:00Z">
              <w:rPr>
                <w:highlight w:val="yellow"/>
              </w:rPr>
            </w:rPrChange>
          </w:rPr>
          <w:t xml:space="preserve"> n</w:t>
        </w:r>
      </w:ins>
      <w:del w:id="385" w:author="Sam Mentens" w:date="2021-05-24T16:14:00Z">
        <w:r w:rsidR="00DD3270" w:rsidRPr="00C9227B" w:rsidDel="002300C5">
          <w:delText>n’</w:delText>
        </w:r>
      </w:del>
      <w:ins w:id="386" w:author="Sam Mentens" w:date="2021-05-24T16:14:00Z">
        <w:r w:rsidR="002300C5" w:rsidRPr="00C9227B">
          <w:rPr>
            <w:rPrChange w:id="387" w:author="Sam Mentens" w:date="2021-05-27T13:30:00Z">
              <w:rPr>
                <w:highlight w:val="yellow"/>
              </w:rPr>
            </w:rPrChange>
          </w:rPr>
          <w:t>o</w:t>
        </w:r>
      </w:ins>
      <w:r w:rsidR="00DD3270" w:rsidRPr="00013E32">
        <w:t xml:space="preserve">t found on most </w:t>
      </w:r>
      <w:r w:rsidR="00917EBC" w:rsidRPr="00C9227B">
        <w:t>web</w:t>
      </w:r>
      <w:r w:rsidR="00DD3270" w:rsidRPr="00C9227B">
        <w:t>sites.</w:t>
      </w:r>
    </w:p>
    <w:p w14:paraId="4D428589" w14:textId="4B15651C" w:rsidR="00D3431B" w:rsidRPr="00C9227B" w:rsidRDefault="00D3431B">
      <w:pPr>
        <w:suppressAutoHyphens w:val="0"/>
        <w:spacing w:after="160" w:line="242" w:lineRule="auto"/>
        <w:jc w:val="left"/>
      </w:pPr>
      <w:r w:rsidRPr="00C9227B">
        <w:t>Positioning the components is placing the components on a 3</w:t>
      </w:r>
      <w:r w:rsidR="00917EBC" w:rsidRPr="00C9227B">
        <w:t>D</w:t>
      </w:r>
      <w:r w:rsidRPr="00C9227B">
        <w:t xml:space="preserve"> design base</w:t>
      </w:r>
      <w:r w:rsidR="00582E7E" w:rsidRPr="00C9227B">
        <w:t>d</w:t>
      </w:r>
      <w:r w:rsidRPr="00C9227B">
        <w:t xml:space="preserve"> o</w:t>
      </w:r>
      <w:r w:rsidR="00917EBC" w:rsidRPr="00C9227B">
        <w:t>n</w:t>
      </w:r>
      <w:r w:rsidRPr="00C9227B">
        <w:t xml:space="preserve"> the schematic</w:t>
      </w:r>
      <w:r w:rsidR="00917EBC" w:rsidRPr="00C9227B">
        <w:t>s</w:t>
      </w:r>
      <w:r w:rsidRPr="00C9227B">
        <w:t xml:space="preserve">. </w:t>
      </w:r>
      <w:r w:rsidR="00E16C0D" w:rsidRPr="00C9227B">
        <w:t>T</w:t>
      </w:r>
      <w:r w:rsidRPr="00C9227B">
        <w:t xml:space="preserve">he </w:t>
      </w:r>
      <w:ins w:id="388" w:author="Sam Mentens" w:date="2021-05-24T16:16:00Z">
        <w:r w:rsidR="002300C5" w:rsidRPr="00C9227B">
          <w:t>SMD</w:t>
        </w:r>
        <w:r w:rsidR="002300C5" w:rsidRPr="00C9227B" w:rsidDel="002300C5">
          <w:rPr>
            <w:color w:val="FF0000"/>
          </w:rPr>
          <w:t xml:space="preserve"> </w:t>
        </w:r>
      </w:ins>
      <w:del w:id="389" w:author="Sam Mentens" w:date="2021-05-24T16:16:00Z">
        <w:r w:rsidRPr="00C9227B" w:rsidDel="002300C5">
          <w:rPr>
            <w:color w:val="FF0000"/>
            <w:rPrChange w:id="390" w:author="Sam Mentens" w:date="2021-05-27T13:30:00Z">
              <w:rPr/>
            </w:rPrChange>
          </w:rPr>
          <w:delText xml:space="preserve">smd </w:delText>
        </w:r>
      </w:del>
      <w:r w:rsidRPr="00013E32">
        <w:t xml:space="preserve">components </w:t>
      </w:r>
      <w:r w:rsidR="00E16C0D" w:rsidRPr="00C9227B">
        <w:t>are mostly</w:t>
      </w:r>
      <w:r w:rsidRPr="00C9227B">
        <w:t xml:space="preserve"> soldered on one side</w:t>
      </w:r>
      <w:r w:rsidR="00917EBC" w:rsidRPr="00C9227B">
        <w:t xml:space="preserve"> </w:t>
      </w:r>
      <w:r w:rsidRPr="00C9227B">
        <w:t>(</w:t>
      </w:r>
      <w:r w:rsidR="00582E7E" w:rsidRPr="00C9227B">
        <w:t>mainly on</w:t>
      </w:r>
      <w:r w:rsidRPr="00C9227B">
        <w:t xml:space="preserve"> the topside).</w:t>
      </w:r>
      <w:r w:rsidR="007B499D" w:rsidRPr="00C9227B">
        <w:t xml:space="preserve"> Case mounting holes are also made </w:t>
      </w:r>
      <w:r w:rsidR="007B499D" w:rsidRPr="00C9227B">
        <w:rPr>
          <w:color w:val="FF0000"/>
          <w:rPrChange w:id="391" w:author="Sam Mentens" w:date="2021-05-27T13:30:00Z">
            <w:rPr/>
          </w:rPrChange>
        </w:rPr>
        <w:t>now</w:t>
      </w:r>
      <w:r w:rsidR="007B499D" w:rsidRPr="00013E32">
        <w:t>.</w:t>
      </w:r>
      <w:r w:rsidRPr="00C9227B">
        <w:t xml:space="preserve"> </w:t>
      </w:r>
      <w:ins w:id="392" w:author="Caroline Simon" w:date="2021-05-14T14:40:00Z">
        <w:r w:rsidR="00B9594D" w:rsidRPr="00C9227B">
          <w:t>Story-like</w:t>
        </w:r>
      </w:ins>
      <w:r w:rsidRPr="00C9227B">
        <w:t xml:space="preserve"> Then the </w:t>
      </w:r>
      <w:ins w:id="393" w:author="Sam Mentens" w:date="2021-05-27T12:41:00Z">
        <w:r w:rsidR="00927ACA" w:rsidRPr="00C9227B">
          <w:t>p</w:t>
        </w:r>
      </w:ins>
      <w:ins w:id="394" w:author="Sam Mentens" w:date="2021-05-27T12:40:00Z">
        <w:r w:rsidR="00927ACA" w:rsidRPr="00C9227B">
          <w:t>rinted circuit boar</w:t>
        </w:r>
      </w:ins>
      <w:ins w:id="395" w:author="Sam Mentens" w:date="2021-05-27T12:41:00Z">
        <w:r w:rsidR="00927ACA" w:rsidRPr="00C9227B">
          <w:t xml:space="preserve">d </w:t>
        </w:r>
      </w:ins>
      <w:del w:id="396" w:author="Sam Mentens" w:date="2021-05-25T11:26:00Z">
        <w:r w:rsidRPr="00C9227B" w:rsidDel="00124EE1">
          <w:rPr>
            <w:color w:val="FF0000"/>
            <w:rPrChange w:id="397" w:author="Sam Mentens" w:date="2021-05-27T13:30:00Z">
              <w:rPr/>
            </w:rPrChange>
          </w:rPr>
          <w:delText>pcb</w:delText>
        </w:r>
        <w:r w:rsidR="00582E7E" w:rsidRPr="00C9227B" w:rsidDel="00124EE1">
          <w:rPr>
            <w:color w:val="FF0000"/>
            <w:rPrChange w:id="398" w:author="Sam Mentens" w:date="2021-05-27T13:30:00Z">
              <w:rPr/>
            </w:rPrChange>
          </w:rPr>
          <w:delText xml:space="preserve"> </w:delText>
        </w:r>
      </w:del>
      <w:r w:rsidR="00582E7E" w:rsidRPr="00013E32">
        <w:t>(</w:t>
      </w:r>
      <w:ins w:id="399" w:author="Sam Mentens" w:date="2021-05-27T12:40:00Z">
        <w:r w:rsidR="00927ACA" w:rsidRPr="00C9227B">
          <w:rPr>
            <w:color w:val="FF0000"/>
          </w:rPr>
          <w:t>PCB</w:t>
        </w:r>
      </w:ins>
      <w:del w:id="400" w:author="Sam Mentens" w:date="2021-05-27T12:40:00Z">
        <w:r w:rsidR="00582E7E" w:rsidRPr="00C9227B" w:rsidDel="00927ACA">
          <w:delText>Printed circuit board</w:delText>
        </w:r>
      </w:del>
      <w:r w:rsidR="00582E7E" w:rsidRPr="00C9227B">
        <w:t>)</w:t>
      </w:r>
      <w:r w:rsidRPr="00C9227B">
        <w:t xml:space="preserve"> </w:t>
      </w:r>
      <w:r w:rsidR="00582E7E" w:rsidRPr="00C9227B">
        <w:t>can</w:t>
      </w:r>
      <w:r w:rsidRPr="00C9227B">
        <w:t xml:space="preserve"> be ordered</w:t>
      </w:r>
      <w:r w:rsidR="00582E7E" w:rsidRPr="00C9227B">
        <w:t>.</w:t>
      </w:r>
      <w:r w:rsidRPr="00C9227B">
        <w:t xml:space="preserve"> After</w:t>
      </w:r>
      <w:r w:rsidR="00E16C0D" w:rsidRPr="00C9227B">
        <w:t xml:space="preserve"> this</w:t>
      </w:r>
      <w:r w:rsidRPr="00C9227B">
        <w:t xml:space="preserve"> </w:t>
      </w:r>
      <w:r w:rsidR="00582E7E" w:rsidRPr="00C9227B">
        <w:t>the components can be soldered</w:t>
      </w:r>
      <w:r w:rsidRPr="00C9227B">
        <w:t xml:space="preserve">, first the </w:t>
      </w:r>
      <w:ins w:id="401" w:author="Sam Mentens" w:date="2021-05-24T16:16:00Z">
        <w:r w:rsidR="002300C5" w:rsidRPr="00C9227B">
          <w:t>SMD</w:t>
        </w:r>
        <w:r w:rsidR="002300C5" w:rsidRPr="00C9227B" w:rsidDel="002300C5">
          <w:rPr>
            <w:color w:val="FF0000"/>
          </w:rPr>
          <w:t xml:space="preserve"> </w:t>
        </w:r>
      </w:ins>
      <w:del w:id="402" w:author="Sam Mentens" w:date="2021-05-24T16:16:00Z">
        <w:r w:rsidRPr="00C9227B" w:rsidDel="002300C5">
          <w:rPr>
            <w:color w:val="FF0000"/>
            <w:rPrChange w:id="403" w:author="Sam Mentens" w:date="2021-05-27T13:30:00Z">
              <w:rPr/>
            </w:rPrChange>
          </w:rPr>
          <w:delText xml:space="preserve">smd </w:delText>
        </w:r>
      </w:del>
      <w:r w:rsidRPr="00013E32">
        <w:t xml:space="preserve">components </w:t>
      </w:r>
      <w:r w:rsidR="00764FB5" w:rsidRPr="00C9227B">
        <w:t xml:space="preserve">and </w:t>
      </w:r>
      <w:r w:rsidR="00E16C0D" w:rsidRPr="00C9227B">
        <w:t xml:space="preserve">then </w:t>
      </w:r>
      <w:r w:rsidRPr="00C9227B">
        <w:t xml:space="preserve">the </w:t>
      </w:r>
      <w:ins w:id="404" w:author="Sam Mentens" w:date="2021-05-24T16:17:00Z">
        <w:r w:rsidR="002300C5" w:rsidRPr="00C9227B">
          <w:rPr>
            <w:rPrChange w:id="405" w:author="Sam Mentens" w:date="2021-05-27T13:30:00Z">
              <w:rPr>
                <w:rFonts w:ascii="Segoe UI" w:hAnsi="Segoe UI" w:cs="Segoe UI"/>
                <w:color w:val="FFFFFF"/>
                <w:sz w:val="23"/>
                <w:szCs w:val="23"/>
                <w:shd w:val="clear" w:color="auto" w:fill="303030"/>
              </w:rPr>
            </w:rPrChange>
          </w:rPr>
          <w:t>through hole</w:t>
        </w:r>
        <w:r w:rsidR="002300C5" w:rsidRPr="00013E32" w:rsidDel="002300C5">
          <w:rPr>
            <w:color w:val="FF0000"/>
          </w:rPr>
          <w:t xml:space="preserve"> </w:t>
        </w:r>
      </w:ins>
      <w:del w:id="406" w:author="Sam Mentens" w:date="2021-05-24T16:17:00Z">
        <w:r w:rsidRPr="00C9227B" w:rsidDel="002300C5">
          <w:rPr>
            <w:color w:val="FF0000"/>
            <w:rPrChange w:id="407" w:author="Sam Mentens" w:date="2021-05-27T13:30:00Z">
              <w:rPr/>
            </w:rPrChange>
          </w:rPr>
          <w:delText>true hold</w:delText>
        </w:r>
      </w:del>
      <w:del w:id="408" w:author="Sam Mentens" w:date="2021-05-24T17:06:00Z">
        <w:r w:rsidRPr="00C9227B" w:rsidDel="00554BF7">
          <w:rPr>
            <w:color w:val="FF0000"/>
            <w:rPrChange w:id="409" w:author="Sam Mentens" w:date="2021-05-27T13:30:00Z">
              <w:rPr/>
            </w:rPrChange>
          </w:rPr>
          <w:delText xml:space="preserve"> </w:delText>
        </w:r>
      </w:del>
      <w:r w:rsidRPr="00C9227B">
        <w:rPr>
          <w:color w:val="FF0000"/>
          <w:rPrChange w:id="410" w:author="Sam Mentens" w:date="2021-05-27T13:30:00Z">
            <w:rPr/>
          </w:rPrChange>
        </w:rPr>
        <w:t>components</w:t>
      </w:r>
      <w:r w:rsidRPr="00013E32">
        <w:t>.</w:t>
      </w:r>
    </w:p>
    <w:p w14:paraId="17AF2E14" w14:textId="3C9E7EA0" w:rsidR="00316D01" w:rsidRPr="00C9227B" w:rsidRDefault="000B62C0">
      <w:pPr>
        <w:suppressAutoHyphens w:val="0"/>
        <w:spacing w:after="160" w:line="242" w:lineRule="auto"/>
        <w:jc w:val="left"/>
      </w:pPr>
      <w:r w:rsidRPr="00C9227B">
        <w:t xml:space="preserve">The case is designed in </w:t>
      </w:r>
      <w:proofErr w:type="spellStart"/>
      <w:r w:rsidRPr="00C9227B">
        <w:rPr>
          <w:color w:val="FF0000"/>
          <w:rPrChange w:id="411" w:author="Sam Mentens" w:date="2021-05-27T13:30:00Z">
            <w:rPr/>
          </w:rPrChange>
        </w:rPr>
        <w:t>autocad</w:t>
      </w:r>
      <w:proofErr w:type="spellEnd"/>
      <w:r w:rsidRPr="00C9227B">
        <w:rPr>
          <w:color w:val="FF0000"/>
          <w:rPrChange w:id="412" w:author="Sam Mentens" w:date="2021-05-27T13:30:00Z">
            <w:rPr/>
          </w:rPrChange>
        </w:rPr>
        <w:t xml:space="preserve"> </w:t>
      </w:r>
      <w:r w:rsidRPr="00013E32">
        <w:t xml:space="preserve">and based on the finished </w:t>
      </w:r>
      <w:del w:id="413" w:author="Sam Mentens" w:date="2021-05-25T11:26:00Z">
        <w:r w:rsidRPr="00C9227B" w:rsidDel="00124EE1">
          <w:rPr>
            <w:color w:val="FF0000"/>
            <w:rPrChange w:id="414" w:author="Sam Mentens" w:date="2021-05-27T13:30:00Z">
              <w:rPr/>
            </w:rPrChange>
          </w:rPr>
          <w:delText>pcb</w:delText>
        </w:r>
      </w:del>
      <w:ins w:id="415" w:author="Sam Mentens" w:date="2021-05-25T11:26:00Z">
        <w:r w:rsidR="00124EE1" w:rsidRPr="00013E32">
          <w:rPr>
            <w:color w:val="FF0000"/>
          </w:rPr>
          <w:t>PCB</w:t>
        </w:r>
      </w:ins>
      <w:r w:rsidRPr="00C9227B">
        <w:t>.</w:t>
      </w:r>
      <w:r w:rsidR="007B499D" w:rsidRPr="00C9227B">
        <w:t xml:space="preserve"> </w:t>
      </w:r>
      <w:r w:rsidRPr="00C9227B">
        <w:t>It can be mounted on the holes made before</w:t>
      </w:r>
      <w:ins w:id="416" w:author="Caroline Simon" w:date="2021-05-14T14:40:00Z">
        <w:r w:rsidR="00B9594D" w:rsidRPr="00C9227B">
          <w:t>hand</w:t>
        </w:r>
      </w:ins>
      <w:r w:rsidRPr="00C9227B">
        <w:t xml:space="preserve">. </w:t>
      </w:r>
      <w:r w:rsidR="007B499D" w:rsidRPr="00C9227B">
        <w:t xml:space="preserve">The case can be made in many </w:t>
      </w:r>
      <w:r w:rsidR="00E16C0D" w:rsidRPr="00C9227B">
        <w:t>different</w:t>
      </w:r>
      <w:r w:rsidR="007B499D" w:rsidRPr="00C9227B">
        <w:t xml:space="preserve"> materials and in many different ways. This depends on </w:t>
      </w:r>
      <w:ins w:id="417" w:author="Sam Mentens" w:date="2021-05-24T16:29:00Z">
        <w:r w:rsidR="00674A7D" w:rsidRPr="00C9227B">
          <w:rPr>
            <w:rPrChange w:id="418" w:author="Sam Mentens" w:date="2021-05-27T13:30:00Z">
              <w:rPr>
                <w:highlight w:val="darkMagenta"/>
              </w:rPr>
            </w:rPrChange>
          </w:rPr>
          <w:t xml:space="preserve">the </w:t>
        </w:r>
      </w:ins>
      <w:del w:id="419" w:author="Sam Mentens" w:date="2021-05-24T16:28:00Z">
        <w:r w:rsidR="007B499D" w:rsidRPr="00C9227B" w:rsidDel="00674A7D">
          <w:delText>your</w:delText>
        </w:r>
      </w:del>
      <w:del w:id="420" w:author="Sam Mentens" w:date="2021-05-24T16:29:00Z">
        <w:r w:rsidR="007B499D" w:rsidRPr="00C9227B" w:rsidDel="00674A7D">
          <w:delText xml:space="preserve"> </w:delText>
        </w:r>
      </w:del>
      <w:r w:rsidR="007B499D" w:rsidRPr="00C9227B">
        <w:t xml:space="preserve">project. For this project </w:t>
      </w:r>
      <w:r w:rsidR="005A72DB" w:rsidRPr="00C9227B">
        <w:t>it does</w:t>
      </w:r>
      <w:ins w:id="421" w:author="Sam Mentens" w:date="2021-05-24T16:14:00Z">
        <w:r w:rsidR="002300C5" w:rsidRPr="00C9227B">
          <w:rPr>
            <w:rPrChange w:id="422" w:author="Sam Mentens" w:date="2021-05-27T13:30:00Z">
              <w:rPr>
                <w:highlight w:val="yellow"/>
              </w:rPr>
            </w:rPrChange>
          </w:rPr>
          <w:t xml:space="preserve"> n</w:t>
        </w:r>
      </w:ins>
      <w:del w:id="423" w:author="Sam Mentens" w:date="2021-05-24T16:14:00Z">
        <w:r w:rsidR="005A72DB" w:rsidRPr="00C9227B" w:rsidDel="002300C5">
          <w:delText>n’</w:delText>
        </w:r>
      </w:del>
      <w:ins w:id="424" w:author="Sam Mentens" w:date="2021-05-24T16:14:00Z">
        <w:r w:rsidR="002300C5" w:rsidRPr="00C9227B">
          <w:rPr>
            <w:rPrChange w:id="425" w:author="Sam Mentens" w:date="2021-05-27T13:30:00Z">
              <w:rPr>
                <w:highlight w:val="yellow"/>
              </w:rPr>
            </w:rPrChange>
          </w:rPr>
          <w:t>o</w:t>
        </w:r>
      </w:ins>
      <w:r w:rsidR="005A72DB" w:rsidRPr="00013E32">
        <w:t>t need to be very firm</w:t>
      </w:r>
      <w:ins w:id="426" w:author="Sam Mentens" w:date="2021-05-25T10:27:00Z">
        <w:r w:rsidR="004D3360" w:rsidRPr="00C9227B">
          <w:t>,</w:t>
        </w:r>
      </w:ins>
      <w:ins w:id="427" w:author="Caroline Simon" w:date="2021-05-14T14:40:00Z">
        <w:del w:id="428" w:author="Sam Mentens" w:date="2021-05-25T10:27:00Z">
          <w:r w:rsidR="00B9594D" w:rsidRPr="00C9227B" w:rsidDel="004D3360">
            <w:delText>comma</w:delText>
          </w:r>
        </w:del>
      </w:ins>
      <w:r w:rsidR="005A72DB" w:rsidRPr="00C9227B">
        <w:t xml:space="preserve"> so plastic is a good option. Plastic is </w:t>
      </w:r>
      <w:r w:rsidR="005A72DB" w:rsidRPr="00C9227B">
        <w:rPr>
          <w:color w:val="FF0000"/>
          <w:rPrChange w:id="429" w:author="Sam Mentens" w:date="2021-05-27T13:30:00Z">
            <w:rPr/>
          </w:rPrChange>
        </w:rPr>
        <w:t>cheap</w:t>
      </w:r>
      <w:r w:rsidR="005A72DB" w:rsidRPr="00013E32">
        <w:t xml:space="preserve">, light and easy to print with </w:t>
      </w:r>
      <w:commentRangeStart w:id="430"/>
      <w:r w:rsidR="005A72DB" w:rsidRPr="00ED7019">
        <w:t>an</w:t>
      </w:r>
      <w:commentRangeEnd w:id="430"/>
      <w:r w:rsidR="00B9594D" w:rsidRPr="00ED7019">
        <w:rPr>
          <w:rPrChange w:id="431" w:author="Sam Mentens" w:date="2021-05-27T13:42:00Z">
            <w:rPr>
              <w:rStyle w:val="Verwijzingopmerking"/>
            </w:rPr>
          </w:rPrChange>
        </w:rPr>
        <w:commentReference w:id="430"/>
      </w:r>
      <w:r w:rsidR="005A72DB" w:rsidRPr="00013E32">
        <w:t xml:space="preserve"> 3d </w:t>
      </w:r>
      <w:r w:rsidR="005A72DB" w:rsidRPr="00C9227B">
        <w:t>printer.</w:t>
      </w:r>
      <w:r w:rsidR="00764FB5" w:rsidRPr="00C9227B">
        <w:t xml:space="preserve"> The case can also be made out of metal. </w:t>
      </w:r>
      <w:r w:rsidRPr="00C9227B">
        <w:t>Metal is higher in price and heavy</w:t>
      </w:r>
      <w:ins w:id="432" w:author="Sam Mentens" w:date="2021-05-25T10:26:00Z">
        <w:r w:rsidR="004D3360" w:rsidRPr="00C9227B">
          <w:t>,</w:t>
        </w:r>
      </w:ins>
      <w:ins w:id="433" w:author="Caroline Simon" w:date="2021-05-14T14:41:00Z">
        <w:del w:id="434" w:author="Sam Mentens" w:date="2021-05-25T10:26:00Z">
          <w:r w:rsidR="00B9594D" w:rsidRPr="00C9227B" w:rsidDel="004D3360">
            <w:delText>comma</w:delText>
          </w:r>
        </w:del>
      </w:ins>
      <w:r w:rsidR="00764FB5" w:rsidRPr="00C9227B">
        <w:t xml:space="preserve"> </w:t>
      </w:r>
      <w:r w:rsidRPr="00C9227B">
        <w:t>so it is not ergonomic for a handheld device.</w:t>
      </w:r>
      <w:r w:rsidR="005A72DB" w:rsidRPr="00C9227B">
        <w:t xml:space="preserve"> </w:t>
      </w:r>
      <w:r w:rsidR="00CA0EB8" w:rsidRPr="00C9227B">
        <w:br w:type="page"/>
      </w:r>
    </w:p>
    <w:p w14:paraId="26574C6E" w14:textId="77777777" w:rsidR="00A24E52" w:rsidRPr="00C9227B" w:rsidRDefault="00A24E52" w:rsidP="00A24E52">
      <w:pPr>
        <w:pStyle w:val="Kop1"/>
        <w:rPr>
          <w:lang w:val="en-GB"/>
          <w:rPrChange w:id="435" w:author="Sam Mentens" w:date="2021-05-27T13:30:00Z">
            <w:rPr/>
          </w:rPrChange>
        </w:rPr>
      </w:pPr>
      <w:bookmarkStart w:id="436" w:name="_Toc31378069"/>
      <w:bookmarkStart w:id="437" w:name="_Toc33538870"/>
      <w:bookmarkStart w:id="438" w:name="_Toc33540974"/>
      <w:bookmarkStart w:id="439" w:name="_Toc33541806"/>
      <w:bookmarkStart w:id="440" w:name="_Toc55125080"/>
      <w:bookmarkStart w:id="441" w:name="_Toc55308003"/>
      <w:bookmarkStart w:id="442" w:name="_Toc63673999"/>
      <w:r w:rsidRPr="00C9227B">
        <w:rPr>
          <w:lang w:val="en-GB"/>
          <w:rPrChange w:id="443" w:author="Sam Mentens" w:date="2021-05-27T13:30:00Z">
            <w:rPr/>
          </w:rPrChange>
        </w:rPr>
        <w:lastRenderedPageBreak/>
        <w:t>Results</w:t>
      </w:r>
      <w:bookmarkEnd w:id="436"/>
      <w:bookmarkEnd w:id="437"/>
      <w:bookmarkEnd w:id="438"/>
      <w:bookmarkEnd w:id="439"/>
      <w:bookmarkEnd w:id="440"/>
      <w:bookmarkEnd w:id="441"/>
      <w:bookmarkEnd w:id="442"/>
    </w:p>
    <w:p w14:paraId="07354762" w14:textId="0FE5959A" w:rsidR="00BA30F7" w:rsidRPr="00C9227B" w:rsidDel="004C7108" w:rsidRDefault="00BA30F7" w:rsidP="00A24E52">
      <w:pPr>
        <w:rPr>
          <w:del w:id="444" w:author="Sam Mentens" w:date="2021-06-02T09:01:00Z"/>
        </w:rPr>
      </w:pPr>
      <w:del w:id="445" w:author="Sam Mentens" w:date="2021-06-02T09:01:00Z">
        <w:r w:rsidRPr="00013E32" w:rsidDel="004C7108">
          <w:delText xml:space="preserve">[Describe the end result you accomplished. </w:delText>
        </w:r>
      </w:del>
    </w:p>
    <w:p w14:paraId="2E46D05E" w14:textId="6A8A98AF" w:rsidR="00BA30F7" w:rsidRPr="00C9227B" w:rsidDel="004C7108" w:rsidRDefault="00BA30F7" w:rsidP="00BA30F7">
      <w:pPr>
        <w:pStyle w:val="Lijstalinea"/>
        <w:numPr>
          <w:ilvl w:val="0"/>
          <w:numId w:val="10"/>
        </w:numPr>
        <w:rPr>
          <w:del w:id="446" w:author="Sam Mentens" w:date="2021-06-02T09:01:00Z"/>
          <w:lang w:val="en-GB"/>
        </w:rPr>
      </w:pPr>
      <w:del w:id="447" w:author="Sam Mentens" w:date="2021-06-02T09:01:00Z">
        <w:r w:rsidRPr="00C9227B" w:rsidDel="004C7108">
          <w:rPr>
            <w:lang w:val="en-GB"/>
          </w:rPr>
          <w:delText xml:space="preserve">Describe every aspect of your device. How does it function? </w:delText>
        </w:r>
      </w:del>
    </w:p>
    <w:p w14:paraId="32031E97" w14:textId="5F96DFDA" w:rsidR="00BA30F7" w:rsidRPr="00C9227B" w:rsidDel="004C7108" w:rsidRDefault="00BA30F7" w:rsidP="00BA30F7">
      <w:pPr>
        <w:pStyle w:val="Lijstalinea"/>
        <w:numPr>
          <w:ilvl w:val="0"/>
          <w:numId w:val="10"/>
        </w:numPr>
        <w:rPr>
          <w:del w:id="448" w:author="Sam Mentens" w:date="2021-06-02T09:01:00Z"/>
          <w:highlight w:val="yellow"/>
          <w:lang w:val="en-GB"/>
          <w:rPrChange w:id="449" w:author="Sam Mentens" w:date="2021-05-27T13:30:00Z">
            <w:rPr>
              <w:del w:id="450" w:author="Sam Mentens" w:date="2021-06-02T09:01:00Z"/>
              <w:lang w:val="en-GB"/>
            </w:rPr>
          </w:rPrChange>
        </w:rPr>
      </w:pPr>
      <w:del w:id="451" w:author="Sam Mentens" w:date="2021-06-02T09:01:00Z">
        <w:r w:rsidRPr="00C9227B" w:rsidDel="004C7108">
          <w:rPr>
            <w:highlight w:val="yellow"/>
            <w:lang w:val="en-GB"/>
            <w:rPrChange w:id="452" w:author="Sam Mentens" w:date="2021-05-27T13:30:00Z">
              <w:rPr>
                <w:lang w:val="en-GB"/>
              </w:rPr>
            </w:rPrChange>
          </w:rPr>
          <w:delText>Add an image of the electrical schematic, PCB design, finalized mechanical design, and finalized product</w:delText>
        </w:r>
      </w:del>
    </w:p>
    <w:p w14:paraId="24C3353B" w14:textId="36A68D03" w:rsidR="006265B1" w:rsidRPr="00C9227B" w:rsidDel="004C7108" w:rsidRDefault="00BA30F7" w:rsidP="00A24E52">
      <w:pPr>
        <w:rPr>
          <w:del w:id="453" w:author="Sam Mentens" w:date="2021-06-02T09:01:00Z"/>
        </w:rPr>
      </w:pPr>
      <w:del w:id="454" w:author="Sam Mentens" w:date="2021-06-02T09:01:00Z">
        <w:r w:rsidRPr="00013E32" w:rsidDel="004C7108">
          <w:delText>Write a well-structured text using sub</w:delText>
        </w:r>
        <w:r w:rsidR="00FD7884" w:rsidRPr="00C9227B" w:rsidDel="004C7108">
          <w:delText>titles</w:delText>
        </w:r>
        <w:r w:rsidRPr="00C9227B" w:rsidDel="004C7108">
          <w:delText xml:space="preserve"> and paragraphs.</w:delText>
        </w:r>
      </w:del>
    </w:p>
    <w:p w14:paraId="7DC0723E" w14:textId="5D1E6E40" w:rsidR="00BA30F7" w:rsidRPr="00C9227B" w:rsidDel="004C7108" w:rsidRDefault="006265B1" w:rsidP="00A24E52">
      <w:pPr>
        <w:rPr>
          <w:del w:id="455" w:author="Sam Mentens" w:date="2021-06-02T09:01:00Z"/>
        </w:rPr>
      </w:pPr>
      <w:del w:id="456" w:author="Sam Mentens" w:date="2021-06-02T09:01:00Z">
        <w:r w:rsidRPr="00C9227B" w:rsidDel="004C7108">
          <w:rPr>
            <w:b/>
            <w:bCs/>
          </w:rPr>
          <w:delText>+/-500</w:delText>
        </w:r>
        <w:r w:rsidR="00BA30F7" w:rsidRPr="00C9227B" w:rsidDel="004C7108">
          <w:delText xml:space="preserve">] </w:delText>
        </w:r>
      </w:del>
    </w:p>
    <w:p w14:paraId="2DAC190D" w14:textId="2A22785D" w:rsidR="00A24E52" w:rsidRPr="00C9227B" w:rsidRDefault="00BA30F7" w:rsidP="00A24E52">
      <w:pPr>
        <w:pStyle w:val="Kop2"/>
        <w:rPr>
          <w:ins w:id="457" w:author="Sam Mentens" w:date="2021-05-25T09:47:00Z"/>
          <w:lang w:val="en-GB"/>
          <w:rPrChange w:id="458" w:author="Sam Mentens" w:date="2021-05-27T13:30:00Z">
            <w:rPr>
              <w:ins w:id="459" w:author="Sam Mentens" w:date="2021-05-25T09:47:00Z"/>
            </w:rPr>
          </w:rPrChange>
        </w:rPr>
      </w:pPr>
      <w:bookmarkStart w:id="460" w:name="_Toc55308004"/>
      <w:bookmarkStart w:id="461" w:name="_Toc63674000"/>
      <w:del w:id="462" w:author="Sam Mentens" w:date="2021-05-25T09:40:00Z">
        <w:r w:rsidRPr="00C9227B" w:rsidDel="00A72E75">
          <w:rPr>
            <w:lang w:val="en-GB"/>
            <w:rPrChange w:id="463" w:author="Sam Mentens" w:date="2021-05-27T13:30:00Z">
              <w:rPr/>
            </w:rPrChange>
          </w:rPr>
          <w:delText>Subtitle</w:delText>
        </w:r>
        <w:r w:rsidR="00A24E52" w:rsidRPr="00C9227B" w:rsidDel="00A72E75">
          <w:rPr>
            <w:lang w:val="en-GB"/>
            <w:rPrChange w:id="464" w:author="Sam Mentens" w:date="2021-05-27T13:30:00Z">
              <w:rPr/>
            </w:rPrChange>
          </w:rPr>
          <w:delText xml:space="preserve"> </w:delText>
        </w:r>
      </w:del>
      <w:ins w:id="465" w:author="Sam Mentens" w:date="2021-05-25T09:47:00Z">
        <w:r w:rsidR="00A72E75" w:rsidRPr="00C9227B">
          <w:rPr>
            <w:lang w:val="en-GB"/>
            <w:rPrChange w:id="466" w:author="Sam Mentens" w:date="2021-05-27T13:30:00Z">
              <w:rPr/>
            </w:rPrChange>
          </w:rPr>
          <w:t>Function</w:t>
        </w:r>
      </w:ins>
      <w:del w:id="467" w:author="Sam Mentens" w:date="2021-05-25T09:40:00Z">
        <w:r w:rsidR="00A24E52" w:rsidRPr="00C9227B" w:rsidDel="00A72E75">
          <w:rPr>
            <w:lang w:val="en-GB"/>
            <w:rPrChange w:id="468" w:author="Sam Mentens" w:date="2021-05-27T13:30:00Z">
              <w:rPr/>
            </w:rPrChange>
          </w:rPr>
          <w:delText>1</w:delText>
        </w:r>
      </w:del>
      <w:bookmarkEnd w:id="460"/>
      <w:bookmarkEnd w:id="461"/>
    </w:p>
    <w:p w14:paraId="077060F4" w14:textId="74E4ED53" w:rsidR="00A72E75" w:rsidRPr="00C9227B" w:rsidDel="00397B89" w:rsidRDefault="00B241F5">
      <w:pPr>
        <w:rPr>
          <w:del w:id="469" w:author="Sam Mentens" w:date="2021-05-29T11:37:00Z"/>
          <w:rPrChange w:id="470" w:author="Sam Mentens" w:date="2021-05-27T13:30:00Z">
            <w:rPr>
              <w:del w:id="471" w:author="Sam Mentens" w:date="2021-05-29T11:37:00Z"/>
            </w:rPr>
          </w:rPrChange>
        </w:rPr>
        <w:pPrChange w:id="472" w:author="Sam Mentens" w:date="2021-05-25T09:47:00Z">
          <w:pPr>
            <w:pStyle w:val="Kop2"/>
          </w:pPr>
        </w:pPrChange>
      </w:pPr>
      <w:ins w:id="473" w:author="Sam Mentens" w:date="2021-05-25T11:15:00Z">
        <w:r w:rsidRPr="00013E32">
          <w:t>This device is most used in radar speed guns</w:t>
        </w:r>
      </w:ins>
      <w:ins w:id="474" w:author="Sam Mentens" w:date="2021-05-25T11:16:00Z">
        <w:r w:rsidRPr="00C9227B">
          <w:rPr>
            <w:rPrChange w:id="475" w:author="Sam Mentens" w:date="2021-05-27T13:30:00Z">
              <w:rPr>
                <w:bCs w:val="0"/>
              </w:rPr>
            </w:rPrChange>
          </w:rPr>
          <w:t>, but it is also used in spor</w:t>
        </w:r>
      </w:ins>
      <w:ins w:id="476" w:author="Sam Mentens" w:date="2021-05-25T11:17:00Z">
        <w:r w:rsidRPr="00C9227B">
          <w:rPr>
            <w:rPrChange w:id="477" w:author="Sam Mentens" w:date="2021-05-27T13:30:00Z">
              <w:rPr>
                <w:bCs w:val="0"/>
              </w:rPr>
            </w:rPrChange>
          </w:rPr>
          <w:t>ts like bowling, baseball or tennis.</w:t>
        </w:r>
      </w:ins>
      <w:ins w:id="478" w:author="Sam Mentens" w:date="2021-05-25T11:32:00Z">
        <w:r w:rsidR="00124EE1" w:rsidRPr="00C9227B">
          <w:rPr>
            <w:rPrChange w:id="479" w:author="Sam Mentens" w:date="2021-05-27T13:30:00Z">
              <w:rPr>
                <w:bCs w:val="0"/>
              </w:rPr>
            </w:rPrChange>
          </w:rPr>
          <w:t xml:space="preserve"> </w:t>
        </w:r>
      </w:ins>
      <w:ins w:id="480" w:author="Sam Mentens" w:date="2021-05-25T11:34:00Z">
        <w:r w:rsidR="00E73CB5" w:rsidRPr="00C9227B">
          <w:rPr>
            <w:rPrChange w:id="481" w:author="Sam Mentens" w:date="2021-05-27T13:30:00Z">
              <w:rPr>
                <w:bCs w:val="0"/>
              </w:rPr>
            </w:rPrChange>
          </w:rPr>
          <w:t>It uses a doppler radar too measure these speeds. A doppler radar sen</w:t>
        </w:r>
      </w:ins>
      <w:ins w:id="482" w:author="Sam Mentens" w:date="2021-05-25T11:35:00Z">
        <w:r w:rsidR="00E73CB5" w:rsidRPr="00C9227B">
          <w:rPr>
            <w:rPrChange w:id="483" w:author="Sam Mentens" w:date="2021-05-27T13:30:00Z">
              <w:rPr>
                <w:bCs w:val="0"/>
              </w:rPr>
            </w:rPrChange>
          </w:rPr>
          <w:t xml:space="preserve">ds a signal out and when it hits a object or person it will reflect. When </w:t>
        </w:r>
      </w:ins>
      <w:ins w:id="484" w:author="Sam Mentens" w:date="2021-05-25T11:36:00Z">
        <w:r w:rsidR="00E73CB5" w:rsidRPr="00C9227B">
          <w:rPr>
            <w:rPrChange w:id="485" w:author="Sam Mentens" w:date="2021-05-27T13:30:00Z">
              <w:rPr>
                <w:bCs w:val="0"/>
              </w:rPr>
            </w:rPrChange>
          </w:rPr>
          <w:t>the signal returns to the radar it will calculate the flight duration</w:t>
        </w:r>
      </w:ins>
      <w:ins w:id="486" w:author="Sam Mentens" w:date="2021-05-25T12:43:00Z">
        <w:r w:rsidR="00986DB2" w:rsidRPr="00C9227B">
          <w:rPr>
            <w:rPrChange w:id="487" w:author="Sam Mentens" w:date="2021-05-27T13:30:00Z">
              <w:rPr>
                <w:bCs w:val="0"/>
              </w:rPr>
            </w:rPrChange>
          </w:rPr>
          <w:t>.</w:t>
        </w:r>
      </w:ins>
    </w:p>
    <w:p w14:paraId="3470B582" w14:textId="375BF909" w:rsidR="00B4559A" w:rsidRPr="00C9227B" w:rsidRDefault="00B4559A">
      <w:pPr>
        <w:rPr>
          <w:ins w:id="488" w:author="Sam Mentens" w:date="2021-05-27T12:47:00Z"/>
          <w:rFonts w:ascii="Calibri Light" w:eastAsia="Times New Roman" w:hAnsi="Calibri Light"/>
          <w:bCs/>
          <w:color w:val="70AD47"/>
          <w:spacing w:val="15"/>
          <w:sz w:val="24"/>
          <w:szCs w:val="24"/>
        </w:rPr>
        <w:pPrChange w:id="489" w:author="Sam Mentens" w:date="2021-05-29T11:37:00Z">
          <w:pPr>
            <w:suppressAutoHyphens w:val="0"/>
            <w:spacing w:after="160" w:line="242" w:lineRule="auto"/>
            <w:jc w:val="left"/>
          </w:pPr>
        </w:pPrChange>
      </w:pPr>
      <w:bookmarkStart w:id="490" w:name="_Toc55308005"/>
      <w:bookmarkStart w:id="491" w:name="_Toc63674001"/>
    </w:p>
    <w:p w14:paraId="3E49C2C4" w14:textId="4B166014" w:rsidR="00A24E52" w:rsidRPr="00C9227B" w:rsidDel="00A72E75" w:rsidRDefault="00BA30F7" w:rsidP="00A24E52">
      <w:pPr>
        <w:pStyle w:val="Kop3"/>
        <w:rPr>
          <w:del w:id="492" w:author="Sam Mentens" w:date="2021-05-25T09:47:00Z"/>
          <w:rPrChange w:id="493" w:author="Sam Mentens" w:date="2021-05-27T13:30:00Z">
            <w:rPr>
              <w:del w:id="494" w:author="Sam Mentens" w:date="2021-05-25T09:47:00Z"/>
              <w:lang w:val="nl-NL"/>
            </w:rPr>
          </w:rPrChange>
        </w:rPr>
      </w:pPr>
      <w:del w:id="495" w:author="Sam Mentens" w:date="2021-05-25T09:47:00Z">
        <w:r w:rsidRPr="00C9227B" w:rsidDel="00A72E75">
          <w:rPr>
            <w:rPrChange w:id="496" w:author="Sam Mentens" w:date="2021-05-27T13:30:00Z">
              <w:rPr>
                <w:lang w:val="nl-NL"/>
              </w:rPr>
            </w:rPrChange>
          </w:rPr>
          <w:delText>Subtitle</w:delText>
        </w:r>
        <w:bookmarkEnd w:id="490"/>
        <w:bookmarkEnd w:id="491"/>
      </w:del>
    </w:p>
    <w:p w14:paraId="16017F82" w14:textId="1BB28199" w:rsidR="00BA30F7" w:rsidRPr="00C9227B" w:rsidDel="00A72E75" w:rsidRDefault="00BA30F7" w:rsidP="00BA30F7">
      <w:pPr>
        <w:pStyle w:val="Kop3"/>
        <w:rPr>
          <w:del w:id="497" w:author="Sam Mentens" w:date="2021-05-25T09:47:00Z"/>
          <w:rPrChange w:id="498" w:author="Sam Mentens" w:date="2021-05-27T13:30:00Z">
            <w:rPr>
              <w:del w:id="499" w:author="Sam Mentens" w:date="2021-05-25T09:47:00Z"/>
              <w:lang w:val="nl-NL"/>
            </w:rPr>
          </w:rPrChange>
        </w:rPr>
      </w:pPr>
      <w:bookmarkStart w:id="500" w:name="_Toc63674002"/>
      <w:bookmarkStart w:id="501" w:name="_Toc55308007"/>
      <w:del w:id="502" w:author="Sam Mentens" w:date="2021-05-25T09:47:00Z">
        <w:r w:rsidRPr="00C9227B" w:rsidDel="00A72E75">
          <w:rPr>
            <w:rPrChange w:id="503" w:author="Sam Mentens" w:date="2021-05-27T13:30:00Z">
              <w:rPr>
                <w:lang w:val="nl-NL"/>
              </w:rPr>
            </w:rPrChange>
          </w:rPr>
          <w:delText>Subtitle</w:delText>
        </w:r>
        <w:bookmarkEnd w:id="500"/>
      </w:del>
    </w:p>
    <w:p w14:paraId="58C1F5DF" w14:textId="637CA21D" w:rsidR="00A24E52" w:rsidRPr="00C9227B" w:rsidRDefault="00BA30F7" w:rsidP="00A24E52">
      <w:pPr>
        <w:pStyle w:val="Kop2"/>
        <w:rPr>
          <w:lang w:val="en-GB"/>
          <w:rPrChange w:id="504" w:author="Sam Mentens" w:date="2021-05-27T13:30:00Z">
            <w:rPr/>
          </w:rPrChange>
        </w:rPr>
      </w:pPr>
      <w:bookmarkStart w:id="505" w:name="_Toc63674003"/>
      <w:del w:id="506" w:author="Sam Mentens" w:date="2021-05-25T09:40:00Z">
        <w:r w:rsidRPr="00C9227B" w:rsidDel="00A72E75">
          <w:rPr>
            <w:lang w:val="en-GB"/>
            <w:rPrChange w:id="507" w:author="Sam Mentens" w:date="2021-05-27T13:30:00Z">
              <w:rPr/>
            </w:rPrChange>
          </w:rPr>
          <w:delText>Subtitle</w:delText>
        </w:r>
        <w:r w:rsidR="00A24E52" w:rsidRPr="00C9227B" w:rsidDel="00A72E75">
          <w:rPr>
            <w:lang w:val="en-GB"/>
            <w:rPrChange w:id="508" w:author="Sam Mentens" w:date="2021-05-27T13:30:00Z">
              <w:rPr/>
            </w:rPrChange>
          </w:rPr>
          <w:delText xml:space="preserve"> 2</w:delText>
        </w:r>
      </w:del>
      <w:bookmarkEnd w:id="501"/>
      <w:bookmarkEnd w:id="505"/>
      <w:ins w:id="509" w:author="Sam Mentens" w:date="2021-05-25T09:40:00Z">
        <w:r w:rsidR="00A72E75" w:rsidRPr="00C9227B">
          <w:rPr>
            <w:lang w:val="en-GB"/>
            <w:rPrChange w:id="510" w:author="Sam Mentens" w:date="2021-05-27T13:30:00Z">
              <w:rPr/>
            </w:rPrChange>
          </w:rPr>
          <w:t>Designs</w:t>
        </w:r>
      </w:ins>
    </w:p>
    <w:p w14:paraId="04BABE1A" w14:textId="45458E5E" w:rsidR="00BA30F7" w:rsidRPr="00C9227B" w:rsidRDefault="00BA30F7" w:rsidP="00BA30F7">
      <w:pPr>
        <w:pStyle w:val="Kop3"/>
        <w:rPr>
          <w:ins w:id="511" w:author="Sam Mentens" w:date="2021-05-25T10:13:00Z"/>
          <w:rPrChange w:id="512" w:author="Sam Mentens" w:date="2021-05-27T13:30:00Z">
            <w:rPr>
              <w:ins w:id="513" w:author="Sam Mentens" w:date="2021-05-25T10:13:00Z"/>
              <w:lang w:val="nl-NL"/>
            </w:rPr>
          </w:rPrChange>
        </w:rPr>
      </w:pPr>
      <w:bookmarkStart w:id="514" w:name="_Toc63674004"/>
      <w:bookmarkStart w:id="515" w:name="_Toc55308009"/>
      <w:del w:id="516" w:author="Sam Mentens" w:date="2021-05-25T09:41:00Z">
        <w:r w:rsidRPr="00C9227B" w:rsidDel="00A72E75">
          <w:rPr>
            <w:rPrChange w:id="517" w:author="Sam Mentens" w:date="2021-05-27T13:30:00Z">
              <w:rPr>
                <w:lang w:val="nl-NL"/>
              </w:rPr>
            </w:rPrChange>
          </w:rPr>
          <w:delText>Subtitle</w:delText>
        </w:r>
      </w:del>
      <w:bookmarkEnd w:id="514"/>
      <w:ins w:id="518" w:author="Sam Mentens" w:date="2021-05-25T09:41:00Z">
        <w:r w:rsidR="00A72E75" w:rsidRPr="00C9227B">
          <w:rPr>
            <w:rPrChange w:id="519" w:author="Sam Mentens" w:date="2021-05-27T13:30:00Z">
              <w:rPr>
                <w:lang w:val="nl-NL"/>
              </w:rPr>
            </w:rPrChange>
          </w:rPr>
          <w:t>PCB</w:t>
        </w:r>
      </w:ins>
    </w:p>
    <w:p w14:paraId="444983A3" w14:textId="77777777" w:rsidR="00013E32" w:rsidRDefault="00775AF2">
      <w:pPr>
        <w:keepNext/>
        <w:jc w:val="center"/>
        <w:rPr>
          <w:ins w:id="520" w:author="Sam Mentens" w:date="2021-05-27T16:14:00Z"/>
        </w:rPr>
        <w:pPrChange w:id="521" w:author="Sam Mentens" w:date="2021-05-27T16:14:00Z">
          <w:pPr/>
        </w:pPrChange>
      </w:pPr>
      <w:ins w:id="522" w:author="Sam Mentens" w:date="2021-05-25T10:14:00Z">
        <w:r w:rsidRPr="00013E32">
          <w:rPr>
            <w:noProof/>
          </w:rPr>
          <w:drawing>
            <wp:inline distT="0" distB="0" distL="0" distR="0" wp14:anchorId="398FD535" wp14:editId="1D2AE0F2">
              <wp:extent cx="6543675" cy="4076388"/>
              <wp:effectExtent l="0" t="0" r="0" b="63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3951" cy="4095248"/>
                      </a:xfrm>
                      <a:prstGeom prst="rect">
                        <a:avLst/>
                      </a:prstGeom>
                    </pic:spPr>
                  </pic:pic>
                </a:graphicData>
              </a:graphic>
            </wp:inline>
          </w:drawing>
        </w:r>
      </w:ins>
    </w:p>
    <w:p w14:paraId="18739367" w14:textId="759E79E7" w:rsidR="00775AF2" w:rsidRPr="00C9227B" w:rsidRDefault="00013E32">
      <w:pPr>
        <w:pStyle w:val="Bijschrift"/>
        <w:jc w:val="center"/>
        <w:rPr>
          <w:ins w:id="523" w:author="Sam Mentens" w:date="2021-05-25T10:16:00Z"/>
          <w:rPrChange w:id="524" w:author="Sam Mentens" w:date="2021-05-27T13:30:00Z">
            <w:rPr>
              <w:ins w:id="525" w:author="Sam Mentens" w:date="2021-05-25T10:16:00Z"/>
              <w:lang w:val="nl-NL"/>
            </w:rPr>
          </w:rPrChange>
        </w:rPr>
        <w:pPrChange w:id="526" w:author="Sam Mentens" w:date="2021-05-27T16:15:00Z">
          <w:pPr/>
        </w:pPrChange>
      </w:pPr>
      <w:ins w:id="527" w:author="Sam Mentens" w:date="2021-05-27T16:14:00Z">
        <w:r>
          <w:t xml:space="preserve">Figure </w:t>
        </w:r>
        <w:r>
          <w:fldChar w:fldCharType="begin"/>
        </w:r>
        <w:r>
          <w:instrText xml:space="preserve"> SEQ Figure \* ARABIC </w:instrText>
        </w:r>
      </w:ins>
      <w:r>
        <w:fldChar w:fldCharType="separate"/>
      </w:r>
      <w:ins w:id="528" w:author="Sam Mentens" w:date="2021-05-29T12:20:00Z">
        <w:r w:rsidR="006A7B9A">
          <w:rPr>
            <w:noProof/>
          </w:rPr>
          <w:t>2</w:t>
        </w:r>
      </w:ins>
      <w:ins w:id="529" w:author="Sam Mentens" w:date="2021-05-27T16:14:00Z">
        <w:r>
          <w:fldChar w:fldCharType="end"/>
        </w:r>
        <w:r>
          <w:t xml:space="preserve"> PCB top</w:t>
        </w:r>
      </w:ins>
    </w:p>
    <w:p w14:paraId="2FEFF753" w14:textId="57CF5C58" w:rsidR="00B4559A" w:rsidRPr="00C9227B" w:rsidRDefault="00B4559A" w:rsidP="00775AF2">
      <w:pPr>
        <w:suppressAutoHyphens w:val="0"/>
        <w:spacing w:after="160" w:line="242" w:lineRule="auto"/>
        <w:jc w:val="left"/>
        <w:rPr>
          <w:ins w:id="530" w:author="Sam Mentens" w:date="2021-05-25T10:16:00Z"/>
        </w:rPr>
      </w:pPr>
      <w:ins w:id="531" w:author="Sam Mentens" w:date="2021-05-27T12:47:00Z">
        <w:r w:rsidRPr="00013E32">
          <w:t xml:space="preserve">All the </w:t>
        </w:r>
        <w:r w:rsidRPr="00C9227B">
          <w:t xml:space="preserve">SMDs are on one side of the </w:t>
        </w:r>
      </w:ins>
      <w:ins w:id="532" w:author="Sam Mentens" w:date="2021-05-27T12:48:00Z">
        <w:r w:rsidRPr="00C9227B">
          <w:t xml:space="preserve">PCB </w:t>
        </w:r>
        <w:r w:rsidR="00791AA9" w:rsidRPr="00C9227B">
          <w:t xml:space="preserve">to </w:t>
        </w:r>
        <w:r w:rsidR="0031036F" w:rsidRPr="00C9227B">
          <w:t xml:space="preserve">ease </w:t>
        </w:r>
      </w:ins>
      <w:ins w:id="533" w:author="Sam Mentens" w:date="2021-05-27T12:56:00Z">
        <w:r w:rsidR="00946D5A" w:rsidRPr="00C9227B">
          <w:t>soldering</w:t>
        </w:r>
      </w:ins>
      <w:ins w:id="534" w:author="Sam Mentens" w:date="2021-05-27T12:48:00Z">
        <w:r w:rsidR="0031036F" w:rsidRPr="00C9227B">
          <w:t xml:space="preserve">. If SMDs are put on both sides </w:t>
        </w:r>
      </w:ins>
      <w:ins w:id="535" w:author="Sam Mentens" w:date="2021-05-27T12:49:00Z">
        <w:r w:rsidR="001E5DE7" w:rsidRPr="00C9227B">
          <w:t>then</w:t>
        </w:r>
      </w:ins>
      <w:ins w:id="536" w:author="Sam Mentens" w:date="2021-05-27T12:50:00Z">
        <w:r w:rsidR="0017358E" w:rsidRPr="00C9227B">
          <w:t xml:space="preserve"> the PCB </w:t>
        </w:r>
        <w:r w:rsidR="00F4464D" w:rsidRPr="00C9227B">
          <w:t>needs to go two times in the oven.</w:t>
        </w:r>
      </w:ins>
      <w:ins w:id="537" w:author="Sam Mentens" w:date="2021-05-27T12:49:00Z">
        <w:r w:rsidR="001E5DE7" w:rsidRPr="00C9227B">
          <w:t xml:space="preserve"> </w:t>
        </w:r>
      </w:ins>
      <w:ins w:id="538" w:author="Sam Mentens" w:date="2021-05-27T12:50:00Z">
        <w:r w:rsidR="00F4464D" w:rsidRPr="00C9227B">
          <w:t>I</w:t>
        </w:r>
      </w:ins>
      <w:ins w:id="539" w:author="Sam Mentens" w:date="2021-05-27T12:49:00Z">
        <w:r w:rsidR="001E5DE7" w:rsidRPr="00C9227B">
          <w:t xml:space="preserve">t can become a problem when u put </w:t>
        </w:r>
      </w:ins>
      <w:ins w:id="540" w:author="Sam Mentens" w:date="2021-05-27T12:51:00Z">
        <w:r w:rsidR="00F4464D" w:rsidRPr="00C9227B">
          <w:t>the PCB</w:t>
        </w:r>
      </w:ins>
      <w:ins w:id="541" w:author="Sam Mentens" w:date="2021-05-27T12:49:00Z">
        <w:r w:rsidR="001E5DE7" w:rsidRPr="00C9227B">
          <w:t xml:space="preserve"> in the oven</w:t>
        </w:r>
      </w:ins>
      <w:ins w:id="542" w:author="Sam Mentens" w:date="2021-05-27T12:50:00Z">
        <w:r w:rsidR="00F4464D" w:rsidRPr="00C9227B">
          <w:t xml:space="preserve"> for the second time</w:t>
        </w:r>
      </w:ins>
      <w:ins w:id="543" w:author="Sam Mentens" w:date="2021-05-27T12:49:00Z">
        <w:r w:rsidR="001E5DE7" w:rsidRPr="00C9227B">
          <w:t xml:space="preserve">, the SMDs on the </w:t>
        </w:r>
      </w:ins>
      <w:ins w:id="544" w:author="Sam Mentens" w:date="2021-05-27T12:50:00Z">
        <w:r w:rsidR="0017358E" w:rsidRPr="00C9227B">
          <w:t>bottom of the PCB could fall of</w:t>
        </w:r>
      </w:ins>
      <w:ins w:id="545" w:author="Sam Mentens" w:date="2021-05-27T12:51:00Z">
        <w:r w:rsidR="00F4464D" w:rsidRPr="00C9227B">
          <w:t xml:space="preserve"> if they are too heavy</w:t>
        </w:r>
      </w:ins>
      <w:ins w:id="546" w:author="Sam Mentens" w:date="2021-05-27T12:50:00Z">
        <w:r w:rsidR="0017358E" w:rsidRPr="00C9227B">
          <w:t>.</w:t>
        </w:r>
      </w:ins>
    </w:p>
    <w:p w14:paraId="5B208297" w14:textId="77777777" w:rsidR="00775AF2" w:rsidRPr="00C9227B" w:rsidRDefault="00775AF2" w:rsidP="00775AF2">
      <w:pPr>
        <w:rPr>
          <w:ins w:id="547" w:author="Sam Mentens" w:date="2021-05-25T10:14:00Z"/>
          <w:rPrChange w:id="548" w:author="Sam Mentens" w:date="2021-05-27T13:30:00Z">
            <w:rPr>
              <w:ins w:id="549" w:author="Sam Mentens" w:date="2021-05-25T10:14:00Z"/>
              <w:lang w:val="nl-NL"/>
            </w:rPr>
          </w:rPrChange>
        </w:rPr>
      </w:pPr>
    </w:p>
    <w:p w14:paraId="57EC64E7" w14:textId="77777777" w:rsidR="00013E32" w:rsidRDefault="00775AF2">
      <w:pPr>
        <w:keepNext/>
        <w:jc w:val="center"/>
        <w:rPr>
          <w:ins w:id="550" w:author="Sam Mentens" w:date="2021-05-27T16:15:00Z"/>
        </w:rPr>
        <w:pPrChange w:id="551" w:author="Sam Mentens" w:date="2021-05-27T16:15:00Z">
          <w:pPr>
            <w:jc w:val="center"/>
          </w:pPr>
        </w:pPrChange>
      </w:pPr>
      <w:ins w:id="552" w:author="Sam Mentens" w:date="2021-05-25T10:15:00Z">
        <w:r w:rsidRPr="00013E32">
          <w:rPr>
            <w:noProof/>
          </w:rPr>
          <w:lastRenderedPageBreak/>
          <w:drawing>
            <wp:inline distT="0" distB="0" distL="0" distR="0" wp14:anchorId="137B57F3" wp14:editId="77548CD3">
              <wp:extent cx="6657975" cy="4005285"/>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65892" cy="4010047"/>
                      </a:xfrm>
                      <a:prstGeom prst="rect">
                        <a:avLst/>
                      </a:prstGeom>
                    </pic:spPr>
                  </pic:pic>
                </a:graphicData>
              </a:graphic>
            </wp:inline>
          </w:drawing>
        </w:r>
      </w:ins>
    </w:p>
    <w:p w14:paraId="7267DD28" w14:textId="1E28845C" w:rsidR="00775AF2" w:rsidRPr="00C9227B" w:rsidRDefault="00013E32">
      <w:pPr>
        <w:pStyle w:val="Bijschrift"/>
        <w:jc w:val="center"/>
        <w:rPr>
          <w:ins w:id="553" w:author="Sam Mentens" w:date="2021-05-25T10:16:00Z"/>
          <w:rPrChange w:id="554" w:author="Sam Mentens" w:date="2021-05-27T13:30:00Z">
            <w:rPr>
              <w:ins w:id="555" w:author="Sam Mentens" w:date="2021-05-25T10:16:00Z"/>
              <w:lang w:val="nl-NL"/>
            </w:rPr>
          </w:rPrChange>
        </w:rPr>
        <w:pPrChange w:id="556" w:author="Sam Mentens" w:date="2021-05-27T16:15:00Z">
          <w:pPr/>
        </w:pPrChange>
      </w:pPr>
      <w:ins w:id="557" w:author="Sam Mentens" w:date="2021-05-27T16:15:00Z">
        <w:r>
          <w:t xml:space="preserve">Figure </w:t>
        </w:r>
        <w:r>
          <w:fldChar w:fldCharType="begin"/>
        </w:r>
        <w:r>
          <w:instrText xml:space="preserve"> SEQ Figure \* ARABIC </w:instrText>
        </w:r>
      </w:ins>
      <w:r>
        <w:fldChar w:fldCharType="separate"/>
      </w:r>
      <w:ins w:id="558" w:author="Sam Mentens" w:date="2021-05-29T12:20:00Z">
        <w:r w:rsidR="006A7B9A">
          <w:rPr>
            <w:noProof/>
          </w:rPr>
          <w:t>3</w:t>
        </w:r>
      </w:ins>
      <w:ins w:id="559" w:author="Sam Mentens" w:date="2021-05-27T16:15:00Z">
        <w:r>
          <w:fldChar w:fldCharType="end"/>
        </w:r>
        <w:r>
          <w:t xml:space="preserve"> PCB bottom</w:t>
        </w:r>
      </w:ins>
    </w:p>
    <w:p w14:paraId="2B413E2F" w14:textId="4F976198" w:rsidR="00946D5A" w:rsidRPr="00013E32" w:rsidRDefault="00E5676A" w:rsidP="00775AF2">
      <w:pPr>
        <w:suppressAutoHyphens w:val="0"/>
        <w:spacing w:after="160" w:line="242" w:lineRule="auto"/>
        <w:jc w:val="left"/>
        <w:rPr>
          <w:ins w:id="560" w:author="Sam Mentens" w:date="2021-05-25T10:16:00Z"/>
        </w:rPr>
      </w:pPr>
      <w:ins w:id="561" w:author="Sam Mentens" w:date="2021-05-27T12:58:00Z">
        <w:r w:rsidRPr="00013E32">
          <w:t>On the</w:t>
        </w:r>
      </w:ins>
      <w:ins w:id="562" w:author="Sam Mentens" w:date="2021-05-27T12:59:00Z">
        <w:r w:rsidR="001A5142" w:rsidRPr="00C9227B">
          <w:t xml:space="preserve"> bottom</w:t>
        </w:r>
        <w:r w:rsidR="00746AED" w:rsidRPr="00C9227B">
          <w:t xml:space="preserve"> are </w:t>
        </w:r>
      </w:ins>
      <w:ins w:id="563" w:author="Sam Mentens" w:date="2021-05-27T13:00:00Z">
        <w:r w:rsidR="00746AED" w:rsidRPr="00C9227B">
          <w:t>nearly all the through hole components</w:t>
        </w:r>
      </w:ins>
      <w:ins w:id="564" w:author="Sam Mentens" w:date="2021-05-27T13:49:00Z">
        <w:r w:rsidR="004A4E60">
          <w:t>.</w:t>
        </w:r>
        <w:r w:rsidR="00FC1B41">
          <w:t xml:space="preserve"> </w:t>
        </w:r>
      </w:ins>
      <w:ins w:id="565" w:author="Sam Mentens" w:date="2021-05-27T13:51:00Z">
        <w:r w:rsidR="005B0468">
          <w:t>The</w:t>
        </w:r>
        <w:r w:rsidR="002F0A7D">
          <w:t xml:space="preserve"> displays, battery and headers</w:t>
        </w:r>
      </w:ins>
      <w:ins w:id="566" w:author="Sam Mentens" w:date="2021-05-27T13:52:00Z">
        <w:r w:rsidR="00126905">
          <w:t xml:space="preserve"> are on the same side of the PCB too </w:t>
        </w:r>
        <w:r w:rsidR="0035037F">
          <w:t>only need place for them on one side in the case.</w:t>
        </w:r>
      </w:ins>
    </w:p>
    <w:p w14:paraId="4A243006" w14:textId="77777777" w:rsidR="00775AF2" w:rsidRPr="00C9227B" w:rsidRDefault="00775AF2">
      <w:pPr>
        <w:rPr>
          <w:rPrChange w:id="567" w:author="Sam Mentens" w:date="2021-05-27T13:30:00Z">
            <w:rPr>
              <w:lang w:val="nl-NL"/>
            </w:rPr>
          </w:rPrChange>
        </w:rPr>
        <w:pPrChange w:id="568" w:author="Sam Mentens" w:date="2021-05-25T10:13:00Z">
          <w:pPr>
            <w:pStyle w:val="Kop3"/>
          </w:pPr>
        </w:pPrChange>
      </w:pPr>
    </w:p>
    <w:p w14:paraId="02473FAE" w14:textId="77777777" w:rsidR="003A4AEA" w:rsidRDefault="003A4AEA">
      <w:pPr>
        <w:suppressAutoHyphens w:val="0"/>
        <w:spacing w:after="160" w:line="242" w:lineRule="auto"/>
        <w:jc w:val="left"/>
        <w:rPr>
          <w:ins w:id="569" w:author="Sam Mentens" w:date="2021-05-27T15:57:00Z"/>
          <w:rFonts w:ascii="Calibri Light" w:eastAsia="Times New Roman" w:hAnsi="Calibri Light"/>
          <w:color w:val="70AD47"/>
          <w:sz w:val="24"/>
          <w:szCs w:val="24"/>
        </w:rPr>
      </w:pPr>
      <w:bookmarkStart w:id="570" w:name="_Toc63674005"/>
      <w:bookmarkStart w:id="571" w:name="_Toc55308010"/>
      <w:bookmarkEnd w:id="515"/>
      <w:ins w:id="572" w:author="Sam Mentens" w:date="2021-05-27T15:57:00Z">
        <w:r>
          <w:br w:type="page"/>
        </w:r>
      </w:ins>
    </w:p>
    <w:p w14:paraId="0B1B9688" w14:textId="33D15F71" w:rsidR="00BA30F7" w:rsidRPr="00C9227B" w:rsidRDefault="00BA30F7" w:rsidP="00BA30F7">
      <w:pPr>
        <w:pStyle w:val="Kop3"/>
        <w:rPr>
          <w:ins w:id="573" w:author="Sam Mentens" w:date="2021-05-25T10:18:00Z"/>
          <w:rPrChange w:id="574" w:author="Sam Mentens" w:date="2021-05-27T13:30:00Z">
            <w:rPr>
              <w:ins w:id="575" w:author="Sam Mentens" w:date="2021-05-25T10:18:00Z"/>
              <w:lang w:val="nl-NL"/>
            </w:rPr>
          </w:rPrChange>
        </w:rPr>
      </w:pPr>
      <w:del w:id="576" w:author="Sam Mentens" w:date="2021-05-25T09:41:00Z">
        <w:r w:rsidRPr="00C9227B" w:rsidDel="00A72E75">
          <w:rPr>
            <w:rPrChange w:id="577" w:author="Sam Mentens" w:date="2021-05-27T13:30:00Z">
              <w:rPr>
                <w:lang w:val="nl-NL"/>
              </w:rPr>
            </w:rPrChange>
          </w:rPr>
          <w:lastRenderedPageBreak/>
          <w:delText>Subtitle</w:delText>
        </w:r>
      </w:del>
      <w:bookmarkEnd w:id="570"/>
      <w:ins w:id="578" w:author="Sam Mentens" w:date="2021-05-25T09:41:00Z">
        <w:r w:rsidR="00A72E75" w:rsidRPr="00C9227B">
          <w:rPr>
            <w:rPrChange w:id="579" w:author="Sam Mentens" w:date="2021-05-27T13:30:00Z">
              <w:rPr>
                <w:lang w:val="nl-NL"/>
              </w:rPr>
            </w:rPrChange>
          </w:rPr>
          <w:t>Electrical</w:t>
        </w:r>
      </w:ins>
    </w:p>
    <w:p w14:paraId="586A68B5" w14:textId="77777777" w:rsidR="00013E32" w:rsidRDefault="00F00AF9">
      <w:pPr>
        <w:keepNext/>
        <w:jc w:val="center"/>
        <w:rPr>
          <w:ins w:id="580" w:author="Sam Mentens" w:date="2021-05-27T16:15:00Z"/>
        </w:rPr>
        <w:pPrChange w:id="581" w:author="Sam Mentens" w:date="2021-05-27T16:16:00Z">
          <w:pPr/>
        </w:pPrChange>
      </w:pPr>
      <w:ins w:id="582" w:author="Sam Mentens" w:date="2021-05-25T10:18:00Z">
        <w:r w:rsidRPr="00013E32">
          <w:rPr>
            <w:noProof/>
          </w:rPr>
          <w:drawing>
            <wp:inline distT="0" distB="0" distL="0" distR="0" wp14:anchorId="532FAAAB" wp14:editId="7F389C50">
              <wp:extent cx="6120130" cy="2317115"/>
              <wp:effectExtent l="0" t="0" r="0" b="698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317115"/>
                      </a:xfrm>
                      <a:prstGeom prst="rect">
                        <a:avLst/>
                      </a:prstGeom>
                    </pic:spPr>
                  </pic:pic>
                </a:graphicData>
              </a:graphic>
            </wp:inline>
          </w:drawing>
        </w:r>
      </w:ins>
    </w:p>
    <w:p w14:paraId="1E33E398" w14:textId="4282277C" w:rsidR="00F00AF9" w:rsidRPr="00C9227B" w:rsidRDefault="00013E32">
      <w:pPr>
        <w:pStyle w:val="Bijschrift"/>
        <w:jc w:val="center"/>
        <w:rPr>
          <w:ins w:id="583" w:author="Sam Mentens" w:date="2021-05-25T10:19:00Z"/>
          <w:rPrChange w:id="584" w:author="Sam Mentens" w:date="2021-05-27T13:30:00Z">
            <w:rPr>
              <w:ins w:id="585" w:author="Sam Mentens" w:date="2021-05-25T10:19:00Z"/>
              <w:lang w:val="nl-NL"/>
            </w:rPr>
          </w:rPrChange>
        </w:rPr>
        <w:pPrChange w:id="586" w:author="Sam Mentens" w:date="2021-05-27T16:16:00Z">
          <w:pPr/>
        </w:pPrChange>
      </w:pPr>
      <w:ins w:id="587" w:author="Sam Mentens" w:date="2021-05-27T16:15:00Z">
        <w:r>
          <w:t xml:space="preserve">Figure </w:t>
        </w:r>
        <w:r>
          <w:fldChar w:fldCharType="begin"/>
        </w:r>
        <w:r>
          <w:instrText xml:space="preserve"> SEQ Figure \* ARABIC </w:instrText>
        </w:r>
      </w:ins>
      <w:r>
        <w:fldChar w:fldCharType="separate"/>
      </w:r>
      <w:ins w:id="588" w:author="Sam Mentens" w:date="2021-05-29T12:20:00Z">
        <w:r w:rsidR="006A7B9A">
          <w:rPr>
            <w:noProof/>
          </w:rPr>
          <w:t>4</w:t>
        </w:r>
      </w:ins>
      <w:ins w:id="589" w:author="Sam Mentens" w:date="2021-05-27T16:15:00Z">
        <w:r>
          <w:fldChar w:fldCharType="end"/>
        </w:r>
        <w:r>
          <w:t xml:space="preserve"> Schematic: power supply</w:t>
        </w:r>
      </w:ins>
    </w:p>
    <w:p w14:paraId="47FEC169" w14:textId="77777777" w:rsidR="00013E32" w:rsidRDefault="00F00AF9">
      <w:pPr>
        <w:keepNext/>
        <w:suppressAutoHyphens w:val="0"/>
        <w:spacing w:after="160" w:line="242" w:lineRule="auto"/>
        <w:jc w:val="center"/>
        <w:rPr>
          <w:ins w:id="590" w:author="Sam Mentens" w:date="2021-05-27T16:17:00Z"/>
        </w:rPr>
        <w:pPrChange w:id="591" w:author="Sam Mentens" w:date="2021-05-27T16:17:00Z">
          <w:pPr>
            <w:suppressAutoHyphens w:val="0"/>
            <w:spacing w:after="160" w:line="242" w:lineRule="auto"/>
            <w:jc w:val="center"/>
          </w:pPr>
        </w:pPrChange>
      </w:pPr>
      <w:ins w:id="592" w:author="Sam Mentens" w:date="2021-05-25T10:20:00Z">
        <w:r w:rsidRPr="00013E32">
          <w:rPr>
            <w:noProof/>
          </w:rPr>
          <w:drawing>
            <wp:inline distT="0" distB="0" distL="0" distR="0" wp14:anchorId="2492DE12" wp14:editId="30629DFE">
              <wp:extent cx="6120130" cy="307340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073400"/>
                      </a:xfrm>
                      <a:prstGeom prst="rect">
                        <a:avLst/>
                      </a:prstGeom>
                    </pic:spPr>
                  </pic:pic>
                </a:graphicData>
              </a:graphic>
            </wp:inline>
          </w:drawing>
        </w:r>
      </w:ins>
    </w:p>
    <w:p w14:paraId="1502F5CA" w14:textId="72E68C21" w:rsidR="00F00AF9" w:rsidRPr="00013E32" w:rsidRDefault="00013E32">
      <w:pPr>
        <w:pStyle w:val="Bijschrift"/>
        <w:jc w:val="center"/>
        <w:rPr>
          <w:ins w:id="593" w:author="Sam Mentens" w:date="2021-05-25T10:22:00Z"/>
        </w:rPr>
        <w:pPrChange w:id="594" w:author="Sam Mentens" w:date="2021-05-27T16:17:00Z">
          <w:pPr>
            <w:suppressAutoHyphens w:val="0"/>
            <w:spacing w:after="160" w:line="242" w:lineRule="auto"/>
            <w:jc w:val="left"/>
          </w:pPr>
        </w:pPrChange>
      </w:pPr>
      <w:ins w:id="595" w:author="Sam Mentens" w:date="2021-05-27T16:17:00Z">
        <w:r>
          <w:t xml:space="preserve">Figure </w:t>
        </w:r>
        <w:r>
          <w:fldChar w:fldCharType="begin"/>
        </w:r>
        <w:r>
          <w:instrText xml:space="preserve"> SEQ Figure \* ARABIC </w:instrText>
        </w:r>
      </w:ins>
      <w:r>
        <w:fldChar w:fldCharType="separate"/>
      </w:r>
      <w:ins w:id="596" w:author="Sam Mentens" w:date="2021-05-29T12:20:00Z">
        <w:r w:rsidR="006A7B9A">
          <w:rPr>
            <w:noProof/>
          </w:rPr>
          <w:t>5</w:t>
        </w:r>
      </w:ins>
      <w:ins w:id="597" w:author="Sam Mentens" w:date="2021-05-27T16:17:00Z">
        <w:r>
          <w:fldChar w:fldCharType="end"/>
        </w:r>
        <w:r>
          <w:t xml:space="preserve"> Schematic: </w:t>
        </w:r>
      </w:ins>
      <w:proofErr w:type="spellStart"/>
      <w:ins w:id="598" w:author="Sam Mentens" w:date="2021-05-27T16:34:00Z">
        <w:r w:rsidR="005F20A9">
          <w:t>dsPIC</w:t>
        </w:r>
      </w:ins>
      <w:proofErr w:type="spellEnd"/>
      <w:ins w:id="599" w:author="Sam Mentens" w:date="2021-05-27T16:17:00Z">
        <w:r>
          <w:t xml:space="preserve"> and clock</w:t>
        </w:r>
      </w:ins>
    </w:p>
    <w:p w14:paraId="0FD196BD" w14:textId="77777777" w:rsidR="00013E32" w:rsidRDefault="00F00AF9">
      <w:pPr>
        <w:keepNext/>
        <w:jc w:val="center"/>
        <w:rPr>
          <w:ins w:id="600" w:author="Sam Mentens" w:date="2021-05-27T16:18:00Z"/>
        </w:rPr>
        <w:pPrChange w:id="601" w:author="Sam Mentens" w:date="2021-05-27T16:18:00Z">
          <w:pPr>
            <w:jc w:val="center"/>
          </w:pPr>
        </w:pPrChange>
      </w:pPr>
      <w:ins w:id="602" w:author="Sam Mentens" w:date="2021-05-25T10:21:00Z">
        <w:r w:rsidRPr="00013E32">
          <w:rPr>
            <w:noProof/>
          </w:rPr>
          <w:lastRenderedPageBreak/>
          <w:drawing>
            <wp:inline distT="0" distB="0" distL="0" distR="0" wp14:anchorId="19D21BBD" wp14:editId="2F40C01F">
              <wp:extent cx="6120130" cy="3946525"/>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946525"/>
                      </a:xfrm>
                      <a:prstGeom prst="rect">
                        <a:avLst/>
                      </a:prstGeom>
                    </pic:spPr>
                  </pic:pic>
                </a:graphicData>
              </a:graphic>
            </wp:inline>
          </w:drawing>
        </w:r>
      </w:ins>
    </w:p>
    <w:p w14:paraId="44087326" w14:textId="66B05244" w:rsidR="00F00AF9" w:rsidRPr="00C9227B" w:rsidRDefault="00013E32">
      <w:pPr>
        <w:pStyle w:val="Bijschrift"/>
        <w:jc w:val="center"/>
        <w:rPr>
          <w:ins w:id="603" w:author="Sam Mentens" w:date="2021-05-25T10:21:00Z"/>
          <w:rPrChange w:id="604" w:author="Sam Mentens" w:date="2021-05-27T13:30:00Z">
            <w:rPr>
              <w:ins w:id="605" w:author="Sam Mentens" w:date="2021-05-25T10:21:00Z"/>
              <w:lang w:val="nl-NL"/>
            </w:rPr>
          </w:rPrChange>
        </w:rPr>
        <w:pPrChange w:id="606" w:author="Sam Mentens" w:date="2021-05-27T16:18:00Z">
          <w:pPr/>
        </w:pPrChange>
      </w:pPr>
      <w:ins w:id="607" w:author="Sam Mentens" w:date="2021-05-27T16:18:00Z">
        <w:r>
          <w:t xml:space="preserve">Figure </w:t>
        </w:r>
        <w:r>
          <w:fldChar w:fldCharType="begin"/>
        </w:r>
        <w:r>
          <w:instrText xml:space="preserve"> SEQ Figure \* ARABIC </w:instrText>
        </w:r>
      </w:ins>
      <w:r>
        <w:fldChar w:fldCharType="separate"/>
      </w:r>
      <w:ins w:id="608" w:author="Sam Mentens" w:date="2021-05-29T12:20:00Z">
        <w:r w:rsidR="006A7B9A">
          <w:rPr>
            <w:noProof/>
          </w:rPr>
          <w:t>6</w:t>
        </w:r>
      </w:ins>
      <w:ins w:id="609" w:author="Sam Mentens" w:date="2021-05-27T16:18:00Z">
        <w:r>
          <w:fldChar w:fldCharType="end"/>
        </w:r>
        <w:r>
          <w:t xml:space="preserve"> Schematic: 7-segment display</w:t>
        </w:r>
      </w:ins>
    </w:p>
    <w:p w14:paraId="705C9226" w14:textId="77777777" w:rsidR="00013E32" w:rsidRDefault="00F00AF9">
      <w:pPr>
        <w:keepNext/>
        <w:jc w:val="center"/>
        <w:rPr>
          <w:ins w:id="610" w:author="Sam Mentens" w:date="2021-05-27T16:18:00Z"/>
        </w:rPr>
        <w:pPrChange w:id="611" w:author="Sam Mentens" w:date="2021-05-27T16:18:00Z">
          <w:pPr>
            <w:jc w:val="center"/>
          </w:pPr>
        </w:pPrChange>
      </w:pPr>
      <w:ins w:id="612" w:author="Sam Mentens" w:date="2021-05-25T10:23:00Z">
        <w:r w:rsidRPr="00013E32">
          <w:rPr>
            <w:noProof/>
          </w:rPr>
          <w:drawing>
            <wp:inline distT="0" distB="0" distL="0" distR="0" wp14:anchorId="1C21D9CB" wp14:editId="7DBE69A5">
              <wp:extent cx="6120130" cy="4260850"/>
              <wp:effectExtent l="0" t="0" r="0" b="635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21"/>
                      <a:stretch>
                        <a:fillRect/>
                      </a:stretch>
                    </pic:blipFill>
                    <pic:spPr>
                      <a:xfrm>
                        <a:off x="0" y="0"/>
                        <a:ext cx="6120130" cy="4260850"/>
                      </a:xfrm>
                      <a:prstGeom prst="rect">
                        <a:avLst/>
                      </a:prstGeom>
                    </pic:spPr>
                  </pic:pic>
                </a:graphicData>
              </a:graphic>
            </wp:inline>
          </w:drawing>
        </w:r>
      </w:ins>
    </w:p>
    <w:p w14:paraId="20F3DF59" w14:textId="70FFC74F" w:rsidR="009500BC" w:rsidRDefault="00013E32">
      <w:pPr>
        <w:pStyle w:val="Bijschrift"/>
        <w:jc w:val="center"/>
        <w:rPr>
          <w:ins w:id="613" w:author="Sam Mentens" w:date="2021-05-27T15:57:00Z"/>
        </w:rPr>
        <w:pPrChange w:id="614" w:author="Sam Mentens" w:date="2021-05-27T16:19:00Z">
          <w:pPr>
            <w:suppressAutoHyphens w:val="0"/>
            <w:spacing w:after="160" w:line="242" w:lineRule="auto"/>
            <w:jc w:val="left"/>
          </w:pPr>
        </w:pPrChange>
      </w:pPr>
      <w:ins w:id="615" w:author="Sam Mentens" w:date="2021-05-27T16:18:00Z">
        <w:r>
          <w:t xml:space="preserve">Figure </w:t>
        </w:r>
        <w:r>
          <w:fldChar w:fldCharType="begin"/>
        </w:r>
        <w:r>
          <w:instrText xml:space="preserve"> SEQ Figure \* ARABIC </w:instrText>
        </w:r>
      </w:ins>
      <w:r>
        <w:fldChar w:fldCharType="separate"/>
      </w:r>
      <w:ins w:id="616" w:author="Sam Mentens" w:date="2021-05-29T12:20:00Z">
        <w:r w:rsidR="006A7B9A">
          <w:rPr>
            <w:noProof/>
          </w:rPr>
          <w:t>7</w:t>
        </w:r>
      </w:ins>
      <w:ins w:id="617" w:author="Sam Mentens" w:date="2021-05-27T16:18:00Z">
        <w:r>
          <w:fldChar w:fldCharType="end"/>
        </w:r>
        <w:r>
          <w:t xml:space="preserve"> Schematic: Radar-Transceiver</w:t>
        </w:r>
      </w:ins>
    </w:p>
    <w:p w14:paraId="21E13791" w14:textId="3E5647D3" w:rsidR="008F1389" w:rsidRDefault="009500BC" w:rsidP="009032B0">
      <w:pPr>
        <w:suppressAutoHyphens w:val="0"/>
        <w:spacing w:after="160" w:line="242" w:lineRule="auto"/>
        <w:jc w:val="left"/>
        <w:rPr>
          <w:ins w:id="618" w:author="Sam Mentens" w:date="2021-05-29T12:00:00Z"/>
        </w:rPr>
      </w:pPr>
      <w:ins w:id="619" w:author="Sam Mentens" w:date="2021-05-27T15:57:00Z">
        <w:r>
          <w:lastRenderedPageBreak/>
          <w:t>The</w:t>
        </w:r>
      </w:ins>
      <w:ins w:id="620" w:author="Sam Mentens" w:date="2021-05-27T15:58:00Z">
        <w:r>
          <w:t xml:space="preserve"> electric </w:t>
        </w:r>
      </w:ins>
      <w:ins w:id="621" w:author="Sam Mentens" w:date="2021-05-27T16:40:00Z">
        <w:r w:rsidR="005D18A2">
          <w:t>schematic</w:t>
        </w:r>
      </w:ins>
      <w:ins w:id="622" w:author="Sam Mentens" w:date="2021-05-27T15:58:00Z">
        <w:r>
          <w:t xml:space="preserve"> is </w:t>
        </w:r>
      </w:ins>
      <w:ins w:id="623" w:author="Sam Mentens" w:date="2021-05-27T16:40:00Z">
        <w:r w:rsidR="005D18A2">
          <w:t>divided</w:t>
        </w:r>
      </w:ins>
      <w:ins w:id="624" w:author="Sam Mentens" w:date="2021-05-27T15:58:00Z">
        <w:r>
          <w:t xml:space="preserve"> in four pieces</w:t>
        </w:r>
        <w:r w:rsidR="0057088C">
          <w:t xml:space="preserve"> so it is more clearly</w:t>
        </w:r>
        <w:r w:rsidR="00641B16">
          <w:t xml:space="preserve"> and not too close </w:t>
        </w:r>
      </w:ins>
      <w:ins w:id="625" w:author="Sam Mentens" w:date="2021-05-27T15:59:00Z">
        <w:r w:rsidR="00641B16">
          <w:t>together.</w:t>
        </w:r>
        <w:r w:rsidR="00F311CE">
          <w:t xml:space="preserve"> </w:t>
        </w:r>
      </w:ins>
      <w:ins w:id="626" w:author="Sam Mentens" w:date="2021-05-27T16:00:00Z">
        <w:r w:rsidR="00D55663">
          <w:t>First there is the power suppl</w:t>
        </w:r>
      </w:ins>
      <w:ins w:id="627" w:author="Sam Mentens" w:date="2021-05-27T16:01:00Z">
        <w:r w:rsidR="00D55663">
          <w:t>y</w:t>
        </w:r>
        <w:r w:rsidR="002D524A">
          <w:t xml:space="preserve">. </w:t>
        </w:r>
        <w:r w:rsidR="00490A8F">
          <w:t xml:space="preserve">It </w:t>
        </w:r>
      </w:ins>
      <w:ins w:id="628" w:author="Sam Mentens" w:date="2021-05-27T16:35:00Z">
        <w:r w:rsidR="00C35CF9">
          <w:t>generates</w:t>
        </w:r>
      </w:ins>
      <w:ins w:id="629" w:author="Sam Mentens" w:date="2021-05-27T16:01:00Z">
        <w:r w:rsidR="00490A8F">
          <w:t xml:space="preserve"> </w:t>
        </w:r>
      </w:ins>
      <w:ins w:id="630" w:author="Sam Mentens" w:date="2021-05-27T16:20:00Z">
        <w:r w:rsidR="00B4539B">
          <w:t>four different volt</w:t>
        </w:r>
      </w:ins>
      <w:ins w:id="631" w:author="Sam Mentens" w:date="2021-05-27T16:21:00Z">
        <w:r w:rsidR="00B4539B">
          <w:t>ages to supply different components throughout the</w:t>
        </w:r>
        <w:r w:rsidR="007153DC">
          <w:t xml:space="preserve"> circuit.</w:t>
        </w:r>
      </w:ins>
      <w:ins w:id="632" w:author="Sam Mentens" w:date="2021-05-27T16:36:00Z">
        <w:r w:rsidR="00B66E0E">
          <w:t xml:space="preserve"> </w:t>
        </w:r>
      </w:ins>
      <w:ins w:id="633" w:author="Sam Mentens" w:date="2021-05-29T11:59:00Z">
        <w:r w:rsidR="009032B0">
          <w:t>“</w:t>
        </w:r>
      </w:ins>
      <w:ins w:id="634" w:author="Sam Mentens" w:date="2021-05-29T15:22:00Z">
        <w:r w:rsidR="00983FBE">
          <w:t>IC</w:t>
        </w:r>
      </w:ins>
      <w:ins w:id="635" w:author="Sam Mentens" w:date="2021-05-29T12:02:00Z">
        <w:r w:rsidR="004F4280">
          <w:t xml:space="preserve">2 is </w:t>
        </w:r>
        <w:r w:rsidR="00C75ED9">
          <w:t xml:space="preserve">an </w:t>
        </w:r>
        <w:proofErr w:type="spellStart"/>
        <w:r w:rsidR="00C75ED9">
          <w:t>analog</w:t>
        </w:r>
        <w:proofErr w:type="spellEnd"/>
        <w:r w:rsidR="00C75ED9">
          <w:t>/digital conv</w:t>
        </w:r>
      </w:ins>
      <w:ins w:id="636" w:author="Sam Mentens" w:date="2021-05-29T12:03:00Z">
        <w:r w:rsidR="00045890">
          <w:t xml:space="preserve">erter which is </w:t>
        </w:r>
      </w:ins>
      <w:ins w:id="637" w:author="Sam Mentens" w:date="2021-05-29T12:04:00Z">
        <w:r w:rsidR="009E2B97">
          <w:t xml:space="preserve">controlled by </w:t>
        </w:r>
      </w:ins>
      <w:ins w:id="638" w:author="Sam Mentens" w:date="2021-05-29T15:22:00Z">
        <w:r w:rsidR="00983FBE">
          <w:t>IC</w:t>
        </w:r>
      </w:ins>
      <w:ins w:id="639" w:author="Sam Mentens" w:date="2021-05-27T16:39:00Z">
        <w:r w:rsidR="00CA66FF" w:rsidRPr="005D18A2">
          <w:rPr>
            <w:rPrChange w:id="640" w:author="Sam Mentens" w:date="2021-05-27T16:40:00Z">
              <w:rPr>
                <w:rFonts w:ascii="Helvetica" w:hAnsi="Helvetica"/>
                <w:color w:val="222222"/>
                <w:sz w:val="23"/>
                <w:szCs w:val="23"/>
                <w:shd w:val="clear" w:color="auto" w:fill="F5F5F5"/>
              </w:rPr>
            </w:rPrChange>
          </w:rPr>
          <w:t>1</w:t>
        </w:r>
      </w:ins>
      <w:ins w:id="641" w:author="Sam Mentens" w:date="2021-05-29T12:04:00Z">
        <w:r w:rsidR="008F1389">
          <w:t>, this</w:t>
        </w:r>
      </w:ins>
      <w:ins w:id="642" w:author="Sam Mentens" w:date="2021-05-27T16:39:00Z">
        <w:r w:rsidR="005D18A2" w:rsidRPr="005D18A2">
          <w:rPr>
            <w:rPrChange w:id="643" w:author="Sam Mentens" w:date="2021-05-27T16:40:00Z">
              <w:rPr>
                <w:rFonts w:ascii="Helvetica" w:hAnsi="Helvetica"/>
                <w:color w:val="222222"/>
                <w:sz w:val="23"/>
                <w:szCs w:val="23"/>
                <w:shd w:val="clear" w:color="auto" w:fill="F5F5F5"/>
              </w:rPr>
            </w:rPrChange>
          </w:rPr>
          <w:t xml:space="preserve"> is</w:t>
        </w:r>
        <w:r w:rsidR="00CA66FF" w:rsidRPr="005D18A2">
          <w:rPr>
            <w:rPrChange w:id="644" w:author="Sam Mentens" w:date="2021-05-27T16:40:00Z">
              <w:rPr>
                <w:rFonts w:ascii="Helvetica" w:hAnsi="Helvetica"/>
                <w:color w:val="222222"/>
                <w:sz w:val="23"/>
                <w:szCs w:val="23"/>
                <w:shd w:val="clear" w:color="auto" w:fill="F5F5F5"/>
              </w:rPr>
            </w:rPrChange>
          </w:rPr>
          <w:t xml:space="preserve"> a programmable microcontroller</w:t>
        </w:r>
        <w:r w:rsidR="005D18A2" w:rsidRPr="005D18A2">
          <w:rPr>
            <w:rPrChange w:id="645" w:author="Sam Mentens" w:date="2021-05-27T16:40:00Z">
              <w:rPr>
                <w:rFonts w:ascii="Helvetica" w:hAnsi="Helvetica"/>
                <w:color w:val="222222"/>
                <w:sz w:val="23"/>
                <w:szCs w:val="23"/>
                <w:shd w:val="clear" w:color="auto" w:fill="F5F5F5"/>
              </w:rPr>
            </w:rPrChange>
          </w:rPr>
          <w:t>.</w:t>
        </w:r>
        <w:r w:rsidR="00CA66FF" w:rsidRPr="005D18A2">
          <w:rPr>
            <w:rPrChange w:id="646" w:author="Sam Mentens" w:date="2021-05-27T16:40:00Z">
              <w:rPr>
                <w:rFonts w:ascii="Helvetica" w:hAnsi="Helvetica"/>
                <w:color w:val="222222"/>
                <w:sz w:val="23"/>
                <w:szCs w:val="23"/>
                <w:shd w:val="clear" w:color="auto" w:fill="F5F5F5"/>
              </w:rPr>
            </w:rPrChange>
          </w:rPr>
          <w:t xml:space="preserve"> </w:t>
        </w:r>
      </w:ins>
      <w:ins w:id="647" w:author="Sam Mentens" w:date="2021-05-29T12:04:00Z">
        <w:r w:rsidR="008F1389">
          <w:t xml:space="preserve">The </w:t>
        </w:r>
      </w:ins>
      <w:proofErr w:type="spellStart"/>
      <w:ins w:id="648" w:author="Sam Mentens" w:date="2021-05-29T12:05:00Z">
        <w:r w:rsidR="001E3BB0">
          <w:t>analog</w:t>
        </w:r>
        <w:proofErr w:type="spellEnd"/>
        <w:r w:rsidR="001E3BB0">
          <w:t xml:space="preserve">/digital </w:t>
        </w:r>
        <w:proofErr w:type="spellStart"/>
        <w:r w:rsidR="001E3BB0">
          <w:t>convertion</w:t>
        </w:r>
        <w:proofErr w:type="spellEnd"/>
        <w:r w:rsidR="001E3BB0">
          <w:t xml:space="preserve"> </w:t>
        </w:r>
      </w:ins>
      <w:ins w:id="649" w:author="Sam Mentens" w:date="2021-05-29T12:06:00Z">
        <w:r w:rsidR="00A316AB">
          <w:t xml:space="preserve">is based on </w:t>
        </w:r>
        <w:r w:rsidR="00911E85">
          <w:t>a timer</w:t>
        </w:r>
      </w:ins>
      <w:ins w:id="650" w:author="Sam Mentens" w:date="2021-05-29T12:07:00Z">
        <w:r w:rsidR="00C760F3">
          <w:t xml:space="preserve">. The result </w:t>
        </w:r>
      </w:ins>
      <w:ins w:id="651" w:author="Sam Mentens" w:date="2021-05-29T12:08:00Z">
        <w:r w:rsidR="00311763">
          <w:t xml:space="preserve">is read with a </w:t>
        </w:r>
        <w:proofErr w:type="spellStart"/>
        <w:r w:rsidR="00311763">
          <w:t>spi</w:t>
        </w:r>
        <w:proofErr w:type="spellEnd"/>
        <w:r w:rsidR="00306820">
          <w:t>-</w:t>
        </w:r>
        <w:r w:rsidR="00311763">
          <w:t>port.</w:t>
        </w:r>
      </w:ins>
      <w:ins w:id="652" w:author="Sam Mentens" w:date="2021-05-29T12:09:00Z">
        <w:r w:rsidR="00005E30">
          <w:t xml:space="preserve"> </w:t>
        </w:r>
      </w:ins>
      <w:ins w:id="653" w:author="Sam Mentens" w:date="2021-05-29T15:22:00Z">
        <w:r w:rsidR="00983FBE">
          <w:t>IC</w:t>
        </w:r>
      </w:ins>
      <w:ins w:id="654" w:author="Sam Mentens" w:date="2021-05-29T12:09:00Z">
        <w:r w:rsidR="00B86B81">
          <w:t>1 also con</w:t>
        </w:r>
      </w:ins>
      <w:ins w:id="655" w:author="Sam Mentens" w:date="2021-05-29T12:10:00Z">
        <w:r w:rsidR="00B86B81">
          <w:t xml:space="preserve">trols the radar module. </w:t>
        </w:r>
      </w:ins>
      <w:ins w:id="656" w:author="Sam Mentens" w:date="2021-05-29T12:09:00Z">
        <w:r w:rsidR="00005E30">
          <w:t>If nothing gets sampled then</w:t>
        </w:r>
        <w:r w:rsidR="00B86B81">
          <w:t xml:space="preserve"> </w:t>
        </w:r>
      </w:ins>
      <w:ins w:id="657" w:author="Sam Mentens" w:date="2021-05-29T15:22:00Z">
        <w:r w:rsidR="00983FBE">
          <w:t>IC</w:t>
        </w:r>
      </w:ins>
      <w:ins w:id="658" w:author="Sam Mentens" w:date="2021-05-29T12:09:00Z">
        <w:r w:rsidR="00B86B81">
          <w:t>1</w:t>
        </w:r>
      </w:ins>
      <w:ins w:id="659" w:author="Sam Mentens" w:date="2021-05-29T12:10:00Z">
        <w:r w:rsidR="00B86B81">
          <w:t xml:space="preserve"> will turn the radar off </w:t>
        </w:r>
        <w:r w:rsidR="00FC0643">
          <w:t xml:space="preserve">using </w:t>
        </w:r>
      </w:ins>
      <w:ins w:id="660" w:author="Sam Mentens" w:date="2021-05-29T15:22:00Z">
        <w:r w:rsidR="00983FBE">
          <w:t>IC</w:t>
        </w:r>
      </w:ins>
      <w:ins w:id="661" w:author="Sam Mentens" w:date="2021-05-29T12:10:00Z">
        <w:r w:rsidR="00FC0643">
          <w:t xml:space="preserve">9. Lastly </w:t>
        </w:r>
      </w:ins>
      <w:ins w:id="662" w:author="Sam Mentens" w:date="2021-05-29T12:11:00Z">
        <w:r w:rsidR="00FC0643">
          <w:t xml:space="preserve">the 7-segment displays </w:t>
        </w:r>
        <w:r w:rsidR="00C46087">
          <w:t xml:space="preserve">are also controlled by </w:t>
        </w:r>
      </w:ins>
      <w:ins w:id="663" w:author="Sam Mentens" w:date="2021-05-29T15:22:00Z">
        <w:r w:rsidR="00983FBE">
          <w:t>IC</w:t>
        </w:r>
      </w:ins>
      <w:ins w:id="664" w:author="Sam Mentens" w:date="2021-05-29T12:11:00Z">
        <w:r w:rsidR="00C46087">
          <w:t>1.”</w:t>
        </w:r>
      </w:ins>
      <w:customXmlInsRangeStart w:id="665" w:author="Sam Mentens" w:date="2021-05-29T12:17:00Z"/>
      <w:sdt>
        <w:sdtPr>
          <w:id w:val="-1786490401"/>
          <w:citation/>
        </w:sdtPr>
        <w:sdtEndPr/>
        <w:sdtContent>
          <w:customXmlInsRangeEnd w:id="665"/>
          <w:ins w:id="666" w:author="Sam Mentens" w:date="2021-05-29T12:17:00Z">
            <w:r w:rsidR="00C46087">
              <w:fldChar w:fldCharType="begin"/>
            </w:r>
          </w:ins>
          <w:ins w:id="667" w:author="Sam Mentens" w:date="2021-05-29T15:30:00Z">
            <w:r w:rsidR="00DB00CE">
              <w:rPr>
                <w:lang w:val="nl-BE"/>
              </w:rPr>
              <w:instrText xml:space="preserve">CITATION Exp18 \l 2067 </w:instrText>
            </w:r>
          </w:ins>
          <w:r w:rsidR="00C46087">
            <w:fldChar w:fldCharType="separate"/>
          </w:r>
          <w:ins w:id="668" w:author="Sam Mentens" w:date="2021-05-29T15:30:00Z">
            <w:r w:rsidR="00DB00CE">
              <w:rPr>
                <w:noProof/>
                <w:lang w:val="nl-BE"/>
              </w:rPr>
              <w:t xml:space="preserve"> </w:t>
            </w:r>
            <w:r w:rsidR="00DB00CE" w:rsidRPr="00DB00CE">
              <w:rPr>
                <w:noProof/>
                <w:lang w:val="nl-BE"/>
                <w:rPrChange w:id="669" w:author="Sam Mentens" w:date="2021-05-29T15:30:00Z">
                  <w:rPr>
                    <w:rFonts w:eastAsia="Times New Roman"/>
                  </w:rPr>
                </w:rPrChange>
              </w:rPr>
              <w:t>[1]</w:t>
            </w:r>
          </w:ins>
          <w:ins w:id="670" w:author="Sam Mentens" w:date="2021-05-29T12:17:00Z">
            <w:r w:rsidR="00C46087">
              <w:fldChar w:fldCharType="end"/>
            </w:r>
          </w:ins>
          <w:customXmlInsRangeStart w:id="671" w:author="Sam Mentens" w:date="2021-05-29T12:17:00Z"/>
        </w:sdtContent>
      </w:sdt>
      <w:customXmlInsRangeEnd w:id="671"/>
    </w:p>
    <w:p w14:paraId="76B879D6" w14:textId="77777777" w:rsidR="009032B0" w:rsidRDefault="009032B0">
      <w:pPr>
        <w:suppressAutoHyphens w:val="0"/>
        <w:spacing w:after="160" w:line="242" w:lineRule="auto"/>
        <w:jc w:val="left"/>
        <w:rPr>
          <w:ins w:id="672" w:author="Sam Mentens" w:date="2021-05-29T12:00:00Z"/>
        </w:rPr>
      </w:pPr>
      <w:ins w:id="673" w:author="Sam Mentens" w:date="2021-05-29T12:00:00Z">
        <w:r>
          <w:br w:type="page"/>
        </w:r>
      </w:ins>
    </w:p>
    <w:p w14:paraId="2A451837" w14:textId="78FC00D2" w:rsidR="00C9227B" w:rsidRPr="009032B0" w:rsidRDefault="00C9227B">
      <w:pPr>
        <w:pStyle w:val="Kop3"/>
        <w:rPr>
          <w:ins w:id="674" w:author="Sam Mentens" w:date="2021-05-27T13:31:00Z"/>
          <w:rPrChange w:id="675" w:author="Sam Mentens" w:date="2021-05-29T12:00:00Z">
            <w:rPr>
              <w:ins w:id="676" w:author="Sam Mentens" w:date="2021-05-27T13:31:00Z"/>
              <w:noProof/>
            </w:rPr>
          </w:rPrChange>
        </w:rPr>
        <w:pPrChange w:id="677" w:author="Sam Mentens" w:date="2021-05-29T12:00:00Z">
          <w:pPr/>
        </w:pPrChange>
      </w:pPr>
      <w:ins w:id="678" w:author="Sam Mentens" w:date="2021-05-27T13:28:00Z">
        <w:r w:rsidRPr="009032B0">
          <w:rPr>
            <w:rPrChange w:id="679" w:author="Sam Mentens" w:date="2021-05-29T12:00:00Z">
              <w:rPr/>
            </w:rPrChange>
          </w:rPr>
          <w:lastRenderedPageBreak/>
          <w:t>M</w:t>
        </w:r>
        <w:r w:rsidR="002F5233" w:rsidRPr="009032B0">
          <w:rPr>
            <w:rPrChange w:id="680" w:author="Sam Mentens" w:date="2021-05-29T12:00:00Z">
              <w:rPr/>
            </w:rPrChange>
          </w:rPr>
          <w:t>echanical</w:t>
        </w:r>
      </w:ins>
    </w:p>
    <w:p w14:paraId="330BE76D" w14:textId="0E1B8A43" w:rsidR="006A7B9A" w:rsidRDefault="00C9227B">
      <w:pPr>
        <w:keepNext/>
        <w:jc w:val="center"/>
        <w:rPr>
          <w:ins w:id="681" w:author="Sam Mentens" w:date="2021-05-29T12:20:00Z"/>
        </w:rPr>
        <w:pPrChange w:id="682" w:author="Sam Mentens" w:date="2021-05-29T12:20:00Z">
          <w:pPr/>
        </w:pPrChange>
      </w:pPr>
      <w:ins w:id="683" w:author="Sam Mentens" w:date="2021-05-27T13:30:00Z">
        <w:r>
          <w:rPr>
            <w:noProof/>
          </w:rPr>
          <w:drawing>
            <wp:inline distT="0" distB="0" distL="0" distR="0" wp14:anchorId="296D820B" wp14:editId="27FC3257">
              <wp:extent cx="2590800" cy="1781175"/>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rotWithShape="1">
                      <a:blip r:embed="rId22" cstate="print">
                        <a:extLst>
                          <a:ext uri="{28A0092B-C50C-407E-A947-70E740481C1C}">
                            <a14:useLocalDpi xmlns:a14="http://schemas.microsoft.com/office/drawing/2010/main" val="0"/>
                          </a:ext>
                        </a:extLst>
                      </a:blip>
                      <a:srcRect l="29726" t="20476" r="27942" b="27781"/>
                      <a:stretch/>
                    </pic:blipFill>
                    <pic:spPr bwMode="auto">
                      <a:xfrm>
                        <a:off x="0" y="0"/>
                        <a:ext cx="2590800" cy="1781175"/>
                      </a:xfrm>
                      <a:prstGeom prst="rect">
                        <a:avLst/>
                      </a:prstGeom>
                      <a:ln>
                        <a:noFill/>
                      </a:ln>
                      <a:extLst>
                        <a:ext uri="{53640926-AAD7-44D8-BBD7-CCE9431645EC}">
                          <a14:shadowObscured xmlns:a14="http://schemas.microsoft.com/office/drawing/2010/main"/>
                        </a:ext>
                      </a:extLst>
                    </pic:spPr>
                  </pic:pic>
                </a:graphicData>
              </a:graphic>
            </wp:inline>
          </w:drawing>
        </w:r>
      </w:ins>
    </w:p>
    <w:p w14:paraId="4960D30A" w14:textId="77777777" w:rsidR="004E3B65" w:rsidRDefault="006A7B9A" w:rsidP="004E3B65">
      <w:pPr>
        <w:pStyle w:val="Bijschrift"/>
        <w:jc w:val="center"/>
        <w:rPr>
          <w:ins w:id="684" w:author="Sam Mentens" w:date="2021-05-29T12:22:00Z"/>
        </w:rPr>
      </w:pPr>
      <w:ins w:id="685" w:author="Sam Mentens" w:date="2021-05-29T12:20:00Z">
        <w:r>
          <w:t xml:space="preserve">Figure </w:t>
        </w:r>
        <w:r>
          <w:fldChar w:fldCharType="begin"/>
        </w:r>
        <w:r>
          <w:instrText xml:space="preserve"> SEQ Figure \* ARABIC </w:instrText>
        </w:r>
      </w:ins>
      <w:r>
        <w:fldChar w:fldCharType="separate"/>
      </w:r>
      <w:ins w:id="686" w:author="Sam Mentens" w:date="2021-05-29T12:20:00Z">
        <w:r>
          <w:rPr>
            <w:noProof/>
          </w:rPr>
          <w:t>8</w:t>
        </w:r>
        <w:r>
          <w:fldChar w:fldCharType="end"/>
        </w:r>
        <w:r>
          <w:t xml:space="preserve"> Case</w:t>
        </w:r>
      </w:ins>
    </w:p>
    <w:p w14:paraId="0E0883AE" w14:textId="08EDA763" w:rsidR="00132711" w:rsidRPr="004C7108" w:rsidDel="004C7108" w:rsidRDefault="00530704">
      <w:pPr>
        <w:rPr>
          <w:del w:id="687" w:author="Sam Mentens" w:date="2021-06-02T09:02:00Z"/>
          <w:color w:val="44546A" w:themeColor="text2"/>
          <w:sz w:val="18"/>
          <w:szCs w:val="18"/>
          <w:rPrChange w:id="688" w:author="Sam Mentens" w:date="2021-06-02T09:02:00Z">
            <w:rPr>
              <w:del w:id="689" w:author="Sam Mentens" w:date="2021-06-02T09:02:00Z"/>
              <w:lang w:val="nl-NL"/>
            </w:rPr>
          </w:rPrChange>
        </w:rPr>
        <w:pPrChange w:id="690" w:author="Sam Mentens" w:date="2021-05-27T13:32:00Z">
          <w:pPr>
            <w:pStyle w:val="Kop3"/>
          </w:pPr>
        </w:pPrChange>
      </w:pPr>
      <w:ins w:id="691" w:author="Sam Mentens" w:date="2021-05-29T12:23:00Z">
        <w:r>
          <w:t xml:space="preserve">This case is </w:t>
        </w:r>
        <w:r w:rsidR="001C5DB5">
          <w:t>designed</w:t>
        </w:r>
        <w:r>
          <w:t xml:space="preserve"> too be </w:t>
        </w:r>
        <w:r w:rsidR="001C5DB5">
          <w:t>3d-</w:t>
        </w:r>
        <w:r>
          <w:t>printed</w:t>
        </w:r>
        <w:r w:rsidR="001C5DB5">
          <w:t>.</w:t>
        </w:r>
      </w:ins>
      <w:ins w:id="692" w:author="Sam Mentens" w:date="2021-05-29T12:27:00Z">
        <w:r w:rsidR="004D7977">
          <w:t xml:space="preserve"> It </w:t>
        </w:r>
        <w:r w:rsidR="0053406D">
          <w:t xml:space="preserve">has </w:t>
        </w:r>
      </w:ins>
      <w:ins w:id="693" w:author="Sam Mentens" w:date="2021-05-29T12:28:00Z">
        <w:r w:rsidR="0053406D">
          <w:t>seven holes in total 2 for the radar transceiver</w:t>
        </w:r>
        <w:r w:rsidR="004A4AE0">
          <w:t>, on the top and on the bottom. This depends on where it is mounted</w:t>
        </w:r>
      </w:ins>
      <w:ins w:id="694" w:author="Sam Mentens" w:date="2021-05-29T12:29:00Z">
        <w:r w:rsidR="004A4AE0">
          <w:t xml:space="preserve"> on the PCB. Then also a hole for the 7-segment displays and four holes for the bolts too hold the case together.</w:t>
        </w:r>
      </w:ins>
    </w:p>
    <w:p w14:paraId="3960BFCA" w14:textId="77777777" w:rsidR="004704CC" w:rsidRDefault="004704CC">
      <w:pPr>
        <w:suppressAutoHyphens w:val="0"/>
        <w:spacing w:after="160" w:line="242" w:lineRule="auto"/>
        <w:jc w:val="left"/>
        <w:rPr>
          <w:ins w:id="695" w:author="Sam Mentens" w:date="2021-05-27T13:53:00Z"/>
          <w:rFonts w:ascii="Calibri Light" w:eastAsia="Times New Roman" w:hAnsi="Calibri Light"/>
          <w:bCs/>
          <w:color w:val="58A618"/>
          <w:spacing w:val="15"/>
          <w:sz w:val="36"/>
          <w:szCs w:val="32"/>
        </w:rPr>
      </w:pPr>
      <w:bookmarkStart w:id="696" w:name="_Toc31378070"/>
      <w:bookmarkStart w:id="697" w:name="_Toc33538871"/>
      <w:bookmarkStart w:id="698" w:name="_Toc33540975"/>
      <w:bookmarkStart w:id="699" w:name="_Toc33541807"/>
      <w:bookmarkStart w:id="700" w:name="_Toc55125081"/>
      <w:bookmarkStart w:id="701" w:name="_Toc55308011"/>
      <w:bookmarkStart w:id="702" w:name="_Toc63674006"/>
      <w:bookmarkEnd w:id="571"/>
      <w:ins w:id="703" w:author="Sam Mentens" w:date="2021-05-27T13:53:00Z">
        <w:r>
          <w:br w:type="page"/>
        </w:r>
      </w:ins>
    </w:p>
    <w:p w14:paraId="1DCE8FD4" w14:textId="2B88C7AB" w:rsidR="00A24E52" w:rsidRPr="00C9227B" w:rsidRDefault="00A24E52" w:rsidP="00A24E52">
      <w:pPr>
        <w:pStyle w:val="Kop1"/>
        <w:rPr>
          <w:lang w:val="en-GB"/>
          <w:rPrChange w:id="704" w:author="Sam Mentens" w:date="2021-05-27T13:30:00Z">
            <w:rPr/>
          </w:rPrChange>
        </w:rPr>
      </w:pPr>
      <w:r w:rsidRPr="00C9227B">
        <w:rPr>
          <w:lang w:val="en-GB"/>
          <w:rPrChange w:id="705" w:author="Sam Mentens" w:date="2021-05-27T13:30:00Z">
            <w:rPr/>
          </w:rPrChange>
        </w:rPr>
        <w:lastRenderedPageBreak/>
        <w:t>Discussion</w:t>
      </w:r>
      <w:bookmarkEnd w:id="696"/>
      <w:bookmarkEnd w:id="697"/>
      <w:bookmarkEnd w:id="698"/>
      <w:bookmarkEnd w:id="699"/>
      <w:bookmarkEnd w:id="700"/>
      <w:bookmarkEnd w:id="701"/>
      <w:bookmarkEnd w:id="702"/>
    </w:p>
    <w:p w14:paraId="1A318E65" w14:textId="3B7B2D9F" w:rsidR="00CB0F63" w:rsidRPr="00C9227B" w:rsidDel="004C7108" w:rsidRDefault="006265B1" w:rsidP="00A24E52">
      <w:pPr>
        <w:rPr>
          <w:del w:id="706" w:author="Sam Mentens" w:date="2021-06-02T09:02:00Z"/>
        </w:rPr>
      </w:pPr>
      <w:del w:id="707" w:author="Sam Mentens" w:date="2021-06-02T09:02:00Z">
        <w:r w:rsidRPr="00013E32" w:rsidDel="004C7108">
          <w:delText>[</w:delText>
        </w:r>
        <w:r w:rsidR="00CB0F63" w:rsidRPr="00C9227B" w:rsidDel="004C7108">
          <w:delText xml:space="preserve">Reflect on and discuss your project. </w:delText>
        </w:r>
      </w:del>
    </w:p>
    <w:p w14:paraId="523E1F3A" w14:textId="201133C0" w:rsidR="00CB0F63" w:rsidRPr="00C9227B" w:rsidDel="004C7108" w:rsidRDefault="00CB0F63" w:rsidP="00CB0F63">
      <w:pPr>
        <w:pStyle w:val="Lijstalinea"/>
        <w:numPr>
          <w:ilvl w:val="0"/>
          <w:numId w:val="11"/>
        </w:numPr>
        <w:rPr>
          <w:del w:id="708" w:author="Sam Mentens" w:date="2021-06-02T09:02:00Z"/>
          <w:lang w:val="en-GB"/>
        </w:rPr>
      </w:pPr>
      <w:del w:id="709" w:author="Sam Mentens" w:date="2021-06-02T09:02:00Z">
        <w:r w:rsidRPr="00C9227B" w:rsidDel="004C7108">
          <w:rPr>
            <w:lang w:val="en-GB"/>
          </w:rPr>
          <w:delText xml:space="preserve">Which difficulties did you encounter during the design process and why? How did you solve these issues? </w:delText>
        </w:r>
      </w:del>
    </w:p>
    <w:p w14:paraId="32B5CB3B" w14:textId="7F193AF1" w:rsidR="00CB0F63" w:rsidRPr="00C9227B" w:rsidDel="004C7108" w:rsidRDefault="00CB0F63" w:rsidP="00CB0F63">
      <w:pPr>
        <w:pStyle w:val="Lijstalinea"/>
        <w:numPr>
          <w:ilvl w:val="0"/>
          <w:numId w:val="11"/>
        </w:numPr>
        <w:rPr>
          <w:del w:id="710" w:author="Sam Mentens" w:date="2021-06-02T09:02:00Z"/>
          <w:lang w:val="en-GB"/>
        </w:rPr>
      </w:pPr>
      <w:del w:id="711" w:author="Sam Mentens" w:date="2021-06-02T09:02:00Z">
        <w:r w:rsidRPr="00C9227B" w:rsidDel="004C7108">
          <w:rPr>
            <w:lang w:val="en-GB"/>
          </w:rPr>
          <w:delText>Reflect on the process: did things go as expected? Would you choose the same approach if you had to do the project all over again? Are there issues that still need to be fixed? How come?</w:delText>
        </w:r>
      </w:del>
    </w:p>
    <w:p w14:paraId="5A46C1F2" w14:textId="555093C3" w:rsidR="00A62265" w:rsidRPr="00C9227B" w:rsidRDefault="006265B1" w:rsidP="006265B1">
      <w:del w:id="712" w:author="Sam Mentens" w:date="2021-06-02T09:02:00Z">
        <w:r w:rsidRPr="00C9227B" w:rsidDel="004C7108">
          <w:rPr>
            <w:b/>
            <w:bCs/>
          </w:rPr>
          <w:delText>+/-300 words</w:delText>
        </w:r>
        <w:r w:rsidRPr="00C9227B" w:rsidDel="004C7108">
          <w:delText>]</w:delText>
        </w:r>
      </w:del>
      <w:ins w:id="713" w:author="Sam Mentens" w:date="2021-05-29T15:12:00Z">
        <w:r w:rsidR="0028759D">
          <w:t>I thought</w:t>
        </w:r>
        <w:r w:rsidR="003C2DD8">
          <w:t xml:space="preserve"> it would be a fairly easy project because I come from </w:t>
        </w:r>
      </w:ins>
      <w:ins w:id="714" w:author="Sam Mentens" w:date="2021-05-29T15:13:00Z">
        <w:r w:rsidR="004A3FE7">
          <w:t>electro mechanics</w:t>
        </w:r>
        <w:r w:rsidR="00546C1A">
          <w:t xml:space="preserve"> and I know a bit about electronics and programming but that was not the case here.</w:t>
        </w:r>
      </w:ins>
      <w:ins w:id="715" w:author="Sam Mentens" w:date="2021-05-29T15:14:00Z">
        <w:r w:rsidR="00546C1A">
          <w:t xml:space="preserve"> </w:t>
        </w:r>
        <w:r w:rsidR="007F7B05">
          <w:t xml:space="preserve">The first problem I </w:t>
        </w:r>
      </w:ins>
      <w:ins w:id="716" w:author="Sam Mentens" w:date="2021-05-29T15:16:00Z">
        <w:r w:rsidR="001449A4">
          <w:t>encountered</w:t>
        </w:r>
      </w:ins>
      <w:ins w:id="717" w:author="Sam Mentens" w:date="2021-05-29T15:14:00Z">
        <w:r w:rsidR="007F7B05">
          <w:t xml:space="preserve"> was because of corona and</w:t>
        </w:r>
        <w:r w:rsidR="00C04DC3">
          <w:t xml:space="preserve"> scarcity in e</w:t>
        </w:r>
      </w:ins>
      <w:ins w:id="718" w:author="Sam Mentens" w:date="2021-05-29T15:15:00Z">
        <w:r w:rsidR="00C04DC3">
          <w:t>lectric components</w:t>
        </w:r>
        <w:r w:rsidR="00AF23D2">
          <w:t>. I had too order components from many different sites because they were not in stock everywhere and had long delivery times.</w:t>
        </w:r>
      </w:ins>
      <w:ins w:id="719" w:author="Sam Mentens" w:date="2021-05-29T15:16:00Z">
        <w:r w:rsidR="004747CE">
          <w:t xml:space="preserve"> </w:t>
        </w:r>
        <w:r w:rsidR="001449A4">
          <w:t>Because of this I also ordered other variants of components</w:t>
        </w:r>
      </w:ins>
      <w:ins w:id="720" w:author="Sam Mentens" w:date="2021-05-29T15:17:00Z">
        <w:r w:rsidR="001449A4">
          <w:t xml:space="preserve"> that can take higher voltages or </w:t>
        </w:r>
        <w:r w:rsidR="00397822">
          <w:t xml:space="preserve">higher power. </w:t>
        </w:r>
      </w:ins>
      <w:ins w:id="721" w:author="Sam Mentens" w:date="2021-05-29T15:18:00Z">
        <w:r w:rsidR="00B51C7E">
          <w:t>Then I had a small problem with sold</w:t>
        </w:r>
        <w:r w:rsidR="00B82C6C">
          <w:t>er</w:t>
        </w:r>
        <w:r w:rsidR="00B51C7E">
          <w:t xml:space="preserve">ing </w:t>
        </w:r>
        <w:r w:rsidR="00B82C6C">
          <w:t xml:space="preserve">some of the </w:t>
        </w:r>
      </w:ins>
      <w:ins w:id="722" w:author="Sam Mentens" w:date="2021-05-29T15:19:00Z">
        <w:r w:rsidR="0031693E">
          <w:t>ICs</w:t>
        </w:r>
      </w:ins>
      <w:ins w:id="723" w:author="Sam Mentens" w:date="2021-05-29T15:23:00Z">
        <w:r w:rsidR="00E464C5">
          <w:t xml:space="preserve">. Because </w:t>
        </w:r>
        <w:r w:rsidR="00A36F95">
          <w:t>the pins of ICs like IC1 are so close together</w:t>
        </w:r>
      </w:ins>
      <w:ins w:id="724" w:author="Sam Mentens" w:date="2021-05-29T15:26:00Z">
        <w:r w:rsidR="00BA2EFF">
          <w:t xml:space="preserve"> they got </w:t>
        </w:r>
      </w:ins>
      <w:ins w:id="725" w:author="Sam Mentens" w:date="2021-05-29T15:27:00Z">
        <w:r w:rsidR="00542D6B">
          <w:t>short-circuited when put in the oven.</w:t>
        </w:r>
      </w:ins>
      <w:ins w:id="726" w:author="Sam Mentens" w:date="2021-05-29T15:29:00Z">
        <w:r w:rsidR="00ED08F4">
          <w:t xml:space="preserve"> </w:t>
        </w:r>
      </w:ins>
      <w:ins w:id="727" w:author="Sam Mentens" w:date="2021-05-29T16:00:00Z">
        <w:r w:rsidR="001F6237">
          <w:t>IC1 had too be programmed</w:t>
        </w:r>
        <w:r w:rsidR="001C7987">
          <w:t xml:space="preserve"> but because </w:t>
        </w:r>
      </w:ins>
      <w:ins w:id="728" w:author="Sam Mentens" w:date="2021-05-29T16:01:00Z">
        <w:r w:rsidR="001C7987">
          <w:t>I downloaded a pre-made program it did not work at first. The</w:t>
        </w:r>
        <w:r w:rsidR="00532362">
          <w:t xml:space="preserve"> build files </w:t>
        </w:r>
      </w:ins>
      <w:ins w:id="729" w:author="Sam Mentens" w:date="2021-05-29T16:02:00Z">
        <w:r w:rsidR="00532362">
          <w:t xml:space="preserve">did not build right for an unknown reason. </w:t>
        </w:r>
        <w:r w:rsidR="00A14FA5">
          <w:t>All the path names were wrong. The path names did al</w:t>
        </w:r>
        <w:r w:rsidR="00436A8A">
          <w:t>l have too go t</w:t>
        </w:r>
      </w:ins>
      <w:ins w:id="730" w:author="Sam Mentens" w:date="2021-05-29T16:03:00Z">
        <w:r w:rsidR="00436A8A">
          <w:t>oo the location of the program but my program was not installed on the standard location for window</w:t>
        </w:r>
      </w:ins>
      <w:ins w:id="731" w:author="Sam Mentens" w:date="2021-05-29T16:05:00Z">
        <w:r w:rsidR="00115C33">
          <w:t>s</w:t>
        </w:r>
      </w:ins>
      <w:ins w:id="732" w:author="Sam Mentens" w:date="2021-05-29T16:03:00Z">
        <w:r w:rsidR="00436A8A">
          <w:t xml:space="preserve"> so I had too change it every time</w:t>
        </w:r>
        <w:r w:rsidR="00BB31DA">
          <w:t>.</w:t>
        </w:r>
      </w:ins>
      <w:ins w:id="733" w:author="Sam Mentens" w:date="2021-05-29T16:04:00Z">
        <w:r w:rsidR="00BB31DA">
          <w:t xml:space="preserve"> </w:t>
        </w:r>
      </w:ins>
      <w:ins w:id="734" w:author="Sam Mentens" w:date="2021-05-29T16:05:00Z">
        <w:r w:rsidR="00115C33">
          <w:t>Then another problem with the pre-made program was one</w:t>
        </w:r>
        <w:r w:rsidR="005E103B">
          <w:t xml:space="preserve"> of the libraries used in it. It was a dif</w:t>
        </w:r>
      </w:ins>
      <w:ins w:id="735" w:author="Sam Mentens" w:date="2021-05-29T16:06:00Z">
        <w:r w:rsidR="005E103B">
          <w:t xml:space="preserve">ficult library to find </w:t>
        </w:r>
        <w:r w:rsidR="004B2A04">
          <w:t>if u know nothing about the program but this library is specific for programming t</w:t>
        </w:r>
        <w:r w:rsidR="00A43B92">
          <w:t xml:space="preserve">his </w:t>
        </w:r>
      </w:ins>
      <w:ins w:id="736" w:author="Sam Mentens" w:date="2021-05-29T16:07:00Z">
        <w:r w:rsidR="00A43B92">
          <w:t>series</w:t>
        </w:r>
      </w:ins>
      <w:ins w:id="737" w:author="Sam Mentens" w:date="2021-05-29T16:06:00Z">
        <w:r w:rsidR="00A43B92">
          <w:t xml:space="preserve"> of IC</w:t>
        </w:r>
      </w:ins>
      <w:ins w:id="738" w:author="Sam Mentens" w:date="2021-05-29T16:07:00Z">
        <w:r w:rsidR="00A43B92">
          <w:t>s.</w:t>
        </w:r>
      </w:ins>
    </w:p>
    <w:p w14:paraId="760C8568" w14:textId="77777777" w:rsidR="00B308C6" w:rsidRDefault="00B308C6">
      <w:pPr>
        <w:suppressAutoHyphens w:val="0"/>
        <w:spacing w:after="160" w:line="242" w:lineRule="auto"/>
        <w:jc w:val="left"/>
        <w:rPr>
          <w:ins w:id="739" w:author="Sam Mentens" w:date="2021-05-29T12:01:00Z"/>
          <w:rFonts w:ascii="Calibri Light" w:eastAsia="Times New Roman" w:hAnsi="Calibri Light"/>
          <w:bCs/>
          <w:color w:val="58A618"/>
          <w:spacing w:val="15"/>
          <w:sz w:val="36"/>
          <w:szCs w:val="32"/>
        </w:rPr>
      </w:pPr>
      <w:bookmarkStart w:id="740" w:name="_Toc31378072"/>
      <w:bookmarkStart w:id="741" w:name="_Toc33538873"/>
      <w:bookmarkStart w:id="742" w:name="_Toc33540977"/>
      <w:bookmarkStart w:id="743" w:name="_Toc33541809"/>
      <w:bookmarkStart w:id="744" w:name="_Toc55125083"/>
      <w:bookmarkStart w:id="745" w:name="_Toc55308013"/>
      <w:bookmarkStart w:id="746" w:name="_Toc63674007"/>
      <w:ins w:id="747" w:author="Sam Mentens" w:date="2021-05-29T12:01:00Z">
        <w:r>
          <w:br w:type="page"/>
        </w:r>
      </w:ins>
    </w:p>
    <w:p w14:paraId="27AFEF95" w14:textId="3103B391" w:rsidR="00A24E52" w:rsidRPr="00C9227B" w:rsidDel="003768F0" w:rsidRDefault="00A24E52" w:rsidP="00A24E52">
      <w:pPr>
        <w:pStyle w:val="Kop1"/>
        <w:rPr>
          <w:del w:id="748" w:author="Sam Mentens" w:date="2021-05-29T12:18:00Z"/>
          <w:lang w:val="en-GB"/>
          <w:rPrChange w:id="749" w:author="Sam Mentens" w:date="2021-05-27T13:30:00Z">
            <w:rPr>
              <w:del w:id="750" w:author="Sam Mentens" w:date="2021-05-29T12:18:00Z"/>
            </w:rPr>
          </w:rPrChange>
        </w:rPr>
      </w:pPr>
      <w:r w:rsidRPr="00C9227B">
        <w:rPr>
          <w:bCs w:val="0"/>
          <w:lang w:val="en-GB"/>
          <w:rPrChange w:id="751" w:author="Sam Mentens" w:date="2021-05-27T13:30:00Z">
            <w:rPr>
              <w:bCs w:val="0"/>
            </w:rPr>
          </w:rPrChange>
        </w:rPr>
        <w:lastRenderedPageBreak/>
        <w:t>Reference list</w:t>
      </w:r>
      <w:bookmarkEnd w:id="740"/>
      <w:bookmarkEnd w:id="741"/>
      <w:bookmarkEnd w:id="742"/>
      <w:bookmarkEnd w:id="743"/>
      <w:bookmarkEnd w:id="744"/>
      <w:bookmarkEnd w:id="745"/>
      <w:bookmarkEnd w:id="746"/>
    </w:p>
    <w:p w14:paraId="5D138F96" w14:textId="601466B0" w:rsidR="004E03E9" w:rsidRDefault="003768F0" w:rsidP="00A24E52">
      <w:pPr>
        <w:pStyle w:val="Kop1"/>
        <w:rPr>
          <w:ins w:id="752" w:author="Sam Mentens" w:date="2021-05-29T12:18:00Z"/>
        </w:rPr>
      </w:pPr>
      <w:ins w:id="753" w:author="Sam Mentens" w:date="2021-05-29T12:18:00Z">
        <w:r w:rsidRPr="00C9227B" w:rsidDel="00B308C6">
          <w:t xml:space="preserve"> </w:t>
        </w:r>
      </w:ins>
      <w:del w:id="754" w:author="Sam Mentens" w:date="2021-05-29T12:01:00Z">
        <w:r w:rsidR="006E52CD" w:rsidRPr="00C9227B" w:rsidDel="00B308C6">
          <w:rPr>
            <w:rPrChange w:id="755" w:author="Sam Mentens" w:date="2021-05-27T13:30:00Z">
              <w:rPr>
                <w:lang w:val="en-US"/>
              </w:rPr>
            </w:rPrChange>
          </w:rPr>
          <w:delText>[Insert your reference list here.]</w:delText>
        </w:r>
      </w:del>
    </w:p>
    <w:p w14:paraId="7BB7CAD7" w14:textId="77777777" w:rsidR="003768F0" w:rsidRDefault="003768F0" w:rsidP="003768F0">
      <w:pPr>
        <w:rPr>
          <w:noProof/>
          <w:color w:val="auto"/>
        </w:rPr>
      </w:pPr>
      <w:ins w:id="756" w:author="Sam Mentens" w:date="2021-05-29T12:18:00Z">
        <w:r>
          <w:rPr>
            <w:lang w:val="nl-NL"/>
          </w:rPr>
          <w:fldChar w:fldCharType="begin"/>
        </w:r>
        <w:r>
          <w:rPr>
            <w:lang w:val="nl-BE"/>
          </w:rPr>
          <w:instrText xml:space="preserve"> BIBLIOGRAPHY  \l 2067 </w:instrText>
        </w:r>
      </w:ins>
      <w:r>
        <w:rPr>
          <w:lang w:val="nl-NL"/>
        </w:rPr>
        <w:fldChar w:fldCharType="separate"/>
      </w:r>
    </w:p>
    <w:tbl>
      <w:tblPr>
        <w:tblW w:w="5038" w:type="pct"/>
        <w:tblCellSpacing w:w="15" w:type="dxa"/>
        <w:tblCellMar>
          <w:top w:w="15" w:type="dxa"/>
          <w:left w:w="15" w:type="dxa"/>
          <w:bottom w:w="15" w:type="dxa"/>
          <w:right w:w="15" w:type="dxa"/>
        </w:tblCellMar>
        <w:tblLook w:val="04A0" w:firstRow="1" w:lastRow="0" w:firstColumn="1" w:lastColumn="0" w:noHBand="0" w:noVBand="1"/>
        <w:tblPrChange w:id="757" w:author="Sam Mentens" w:date="2021-05-29T15:30:00Z">
          <w:tblPr>
            <w:tblW w:w="5000" w:type="pct"/>
            <w:tblCellSpacing w:w="15" w:type="dxa"/>
            <w:tblCellMar>
              <w:top w:w="15" w:type="dxa"/>
              <w:left w:w="15" w:type="dxa"/>
              <w:bottom w:w="15" w:type="dxa"/>
              <w:right w:w="15" w:type="dxa"/>
            </w:tblCellMar>
            <w:tblLook w:val="04A0" w:firstRow="1" w:lastRow="0" w:firstColumn="1" w:lastColumn="0" w:noHBand="0" w:noVBand="1"/>
          </w:tblPr>
        </w:tblPrChange>
      </w:tblPr>
      <w:tblGrid>
        <w:gridCol w:w="322"/>
        <w:gridCol w:w="9389"/>
        <w:tblGridChange w:id="758">
          <w:tblGrid>
            <w:gridCol w:w="322"/>
            <w:gridCol w:w="9316"/>
          </w:tblGrid>
        </w:tblGridChange>
      </w:tblGrid>
      <w:tr w:rsidR="003768F0" w14:paraId="4F7BB6D1" w14:textId="77777777" w:rsidTr="00DB00CE">
        <w:trPr>
          <w:divId w:val="1358891918"/>
          <w:trHeight w:val="214"/>
          <w:tblCellSpacing w:w="15" w:type="dxa"/>
          <w:ins w:id="759" w:author="Sam Mentens" w:date="2021-05-29T12:18:00Z"/>
          <w:trPrChange w:id="760" w:author="Sam Mentens" w:date="2021-05-29T15:30:00Z">
            <w:trPr>
              <w:divId w:val="1358891918"/>
              <w:tblCellSpacing w:w="15" w:type="dxa"/>
            </w:trPr>
          </w:trPrChange>
        </w:trPr>
        <w:tc>
          <w:tcPr>
            <w:tcW w:w="144" w:type="pct"/>
            <w:hideMark/>
            <w:tcPrChange w:id="761" w:author="Sam Mentens" w:date="2021-05-29T15:30:00Z">
              <w:tcPr>
                <w:tcW w:w="50" w:type="pct"/>
                <w:hideMark/>
              </w:tcPr>
            </w:tcPrChange>
          </w:tcPr>
          <w:p w14:paraId="42C288C7" w14:textId="15EB375E" w:rsidR="003768F0" w:rsidRDefault="003768F0">
            <w:pPr>
              <w:pStyle w:val="Bibliografie"/>
              <w:rPr>
                <w:ins w:id="762" w:author="Sam Mentens" w:date="2021-05-29T12:18:00Z"/>
                <w:noProof/>
                <w:sz w:val="24"/>
                <w:szCs w:val="24"/>
              </w:rPr>
            </w:pPr>
            <w:ins w:id="763" w:author="Sam Mentens" w:date="2021-05-29T12:18:00Z">
              <w:r>
                <w:rPr>
                  <w:noProof/>
                </w:rPr>
                <w:t xml:space="preserve">[1] </w:t>
              </w:r>
            </w:ins>
          </w:p>
        </w:tc>
        <w:tc>
          <w:tcPr>
            <w:tcW w:w="0" w:type="auto"/>
            <w:hideMark/>
            <w:tcPrChange w:id="764" w:author="Sam Mentens" w:date="2021-05-29T15:30:00Z">
              <w:tcPr>
                <w:tcW w:w="0" w:type="auto"/>
                <w:hideMark/>
              </w:tcPr>
            </w:tcPrChange>
          </w:tcPr>
          <w:p w14:paraId="3C060F0A" w14:textId="74D4F50B" w:rsidR="003768F0" w:rsidRDefault="003768F0">
            <w:pPr>
              <w:pStyle w:val="Bibliografie"/>
              <w:rPr>
                <w:ins w:id="765" w:author="Sam Mentens" w:date="2021-05-29T12:18:00Z"/>
                <w:noProof/>
              </w:rPr>
            </w:pPr>
            <w:ins w:id="766" w:author="Sam Mentens" w:date="2021-05-29T12:18:00Z">
              <w:r>
                <w:rPr>
                  <w:noProof/>
                </w:rPr>
                <w:t xml:space="preserve">„Experimentele Doppler-radar,” </w:t>
              </w:r>
              <w:r>
                <w:rPr>
                  <w:i/>
                  <w:iCs/>
                  <w:noProof/>
                </w:rPr>
                <w:t xml:space="preserve">Elektor, </w:t>
              </w:r>
              <w:r>
                <w:rPr>
                  <w:noProof/>
                </w:rPr>
                <w:t xml:space="preserve">pp. 48-55, July &amp; August 2018. </w:t>
              </w:r>
            </w:ins>
          </w:p>
        </w:tc>
      </w:tr>
    </w:tbl>
    <w:p w14:paraId="58215501" w14:textId="77777777" w:rsidR="003768F0" w:rsidRDefault="003768F0">
      <w:pPr>
        <w:divId w:val="1358891918"/>
        <w:rPr>
          <w:ins w:id="767" w:author="Sam Mentens" w:date="2021-05-29T12:18:00Z"/>
          <w:rFonts w:eastAsia="Times New Roman"/>
          <w:noProof/>
        </w:rPr>
      </w:pPr>
    </w:p>
    <w:p w14:paraId="09B45412" w14:textId="11C6E27B" w:rsidR="003768F0" w:rsidRPr="003768F0" w:rsidRDefault="003768F0">
      <w:pPr>
        <w:rPr>
          <w:lang w:val="nl-NL"/>
          <w:rPrChange w:id="768" w:author="Sam Mentens" w:date="2021-05-29T12:18:00Z">
            <w:rPr>
              <w:lang w:val="en-US"/>
            </w:rPr>
          </w:rPrChange>
        </w:rPr>
      </w:pPr>
      <w:ins w:id="769" w:author="Sam Mentens" w:date="2021-05-29T12:18:00Z">
        <w:r>
          <w:rPr>
            <w:lang w:val="nl-NL"/>
          </w:rPr>
          <w:fldChar w:fldCharType="end"/>
        </w:r>
      </w:ins>
    </w:p>
    <w:sectPr w:rsidR="003768F0" w:rsidRPr="003768F0">
      <w:headerReference w:type="default" r:id="rId23"/>
      <w:footerReference w:type="default" r:id="rId24"/>
      <w:headerReference w:type="first" r:id="rId25"/>
      <w:footerReference w:type="first" r:id="rId26"/>
      <w:pgSz w:w="11906" w:h="16838"/>
      <w:pgMar w:top="1134" w:right="1134" w:bottom="1134" w:left="1134" w:header="567" w:footer="709" w:gutter="0"/>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aroline Simon" w:date="2021-05-14T14:41:00Z" w:initials="CS">
    <w:p w14:paraId="046FF5AB" w14:textId="77777777" w:rsidR="00B9594D" w:rsidRDefault="00B9594D">
      <w:pPr>
        <w:pStyle w:val="Tekstopmerking"/>
      </w:pPr>
      <w:r>
        <w:rPr>
          <w:rStyle w:val="Verwijzingopmerking"/>
        </w:rPr>
        <w:annotationRef/>
      </w:r>
      <w:r w:rsidRPr="00B9594D">
        <w:t xml:space="preserve">Spelling technologies very sloppy </w:t>
      </w:r>
      <w:r>
        <w:sym w:font="Wingdings" w:char="F0E0"/>
      </w:r>
      <w:r w:rsidRPr="00B9594D">
        <w:t xml:space="preserve"> unprofessional</w:t>
      </w:r>
      <w:r>
        <w:t xml:space="preserve"> impression!</w:t>
      </w:r>
    </w:p>
    <w:p w14:paraId="4E3AED45" w14:textId="18F5C15F" w:rsidR="00B9594D" w:rsidRDefault="00B9594D">
      <w:pPr>
        <w:pStyle w:val="Tekstopmerking"/>
      </w:pPr>
      <w:r>
        <w:t>Dutchlike constructions</w:t>
      </w:r>
    </w:p>
    <w:p w14:paraId="27080E6A" w14:textId="59E6BE73" w:rsidR="008B6763" w:rsidRDefault="008B6763">
      <w:pPr>
        <w:pStyle w:val="Tekstopmerking"/>
      </w:pPr>
      <w:r>
        <w:t>basic</w:t>
      </w:r>
    </w:p>
    <w:p w14:paraId="677CE5AC" w14:textId="79FCA5E7" w:rsidR="00B9594D" w:rsidRPr="00B9594D" w:rsidRDefault="00B9594D">
      <w:pPr>
        <w:pStyle w:val="Tekstopmerking"/>
      </w:pPr>
      <w:r>
        <w:t>8/20</w:t>
      </w:r>
    </w:p>
  </w:comment>
  <w:comment w:id="103" w:author="Caroline Simon" w:date="2021-05-14T14:28:00Z" w:initials="CS">
    <w:p w14:paraId="23042EE3" w14:textId="77777777" w:rsidR="00544112" w:rsidRPr="00DC1A0B" w:rsidRDefault="00544112" w:rsidP="00544112">
      <w:pPr>
        <w:pStyle w:val="Kop4"/>
      </w:pPr>
      <w:r>
        <w:rPr>
          <w:rStyle w:val="TekstopmerkingChar"/>
        </w:rPr>
        <w:annotationRef/>
      </w:r>
      <w:bookmarkStart w:id="105" w:name="_Hlk57986949"/>
      <w:proofErr w:type="spellStart"/>
      <w:r w:rsidRPr="00DC1A0B">
        <w:t>Tijd</w:t>
      </w:r>
      <w:proofErr w:type="spellEnd"/>
      <w:r w:rsidRPr="00DC1A0B">
        <w:t xml:space="preserve"> AN </w:t>
      </w:r>
    </w:p>
    <w:p w14:paraId="72877249" w14:textId="77777777" w:rsidR="00544112" w:rsidRPr="00DC1A0B" w:rsidRDefault="00544112" w:rsidP="00544112">
      <w:pPr>
        <w:pStyle w:val="Tekstopmerking"/>
        <w:rPr>
          <w:rFonts w:asciiTheme="minorHAnsi" w:hAnsiTheme="minorHAnsi" w:cstheme="minorHAnsi"/>
          <w:b/>
          <w:sz w:val="24"/>
          <w:szCs w:val="24"/>
        </w:rPr>
      </w:pPr>
      <w:proofErr w:type="spellStart"/>
      <w:r w:rsidRPr="00DC1A0B">
        <w:rPr>
          <w:rFonts w:cstheme="minorHAnsi"/>
          <w:sz w:val="24"/>
          <w:szCs w:val="24"/>
        </w:rPr>
        <w:t>Een</w:t>
      </w:r>
      <w:proofErr w:type="spellEnd"/>
      <w:r w:rsidRPr="00DC1A0B">
        <w:rPr>
          <w:rFonts w:cstheme="minorHAnsi"/>
          <w:sz w:val="24"/>
          <w:szCs w:val="24"/>
        </w:rPr>
        <w:t xml:space="preserve"> AN is </w:t>
      </w:r>
      <w:proofErr w:type="spellStart"/>
      <w:r w:rsidRPr="00DC1A0B">
        <w:rPr>
          <w:rFonts w:cstheme="minorHAnsi"/>
          <w:sz w:val="24"/>
          <w:szCs w:val="24"/>
        </w:rPr>
        <w:t>een</w:t>
      </w:r>
      <w:proofErr w:type="spellEnd"/>
      <w:r w:rsidRPr="00DC1A0B">
        <w:rPr>
          <w:rFonts w:cstheme="minorHAnsi"/>
          <w:sz w:val="24"/>
          <w:szCs w:val="24"/>
        </w:rPr>
        <w:t xml:space="preserve"> </w:t>
      </w:r>
      <w:proofErr w:type="spellStart"/>
      <w:r w:rsidRPr="00DC1A0B">
        <w:rPr>
          <w:rFonts w:cstheme="minorHAnsi"/>
          <w:sz w:val="24"/>
          <w:szCs w:val="24"/>
        </w:rPr>
        <w:t>weergave</w:t>
      </w:r>
      <w:proofErr w:type="spellEnd"/>
      <w:r w:rsidRPr="00DC1A0B">
        <w:rPr>
          <w:rFonts w:cstheme="minorHAnsi"/>
          <w:sz w:val="24"/>
          <w:szCs w:val="24"/>
        </w:rPr>
        <w:t xml:space="preserve"> van </w:t>
      </w:r>
      <w:proofErr w:type="spellStart"/>
      <w:r w:rsidRPr="00DC1A0B">
        <w:rPr>
          <w:rFonts w:cstheme="minorHAnsi"/>
          <w:sz w:val="24"/>
          <w:szCs w:val="24"/>
        </w:rPr>
        <w:t>een</w:t>
      </w:r>
      <w:proofErr w:type="spellEnd"/>
      <w:r w:rsidRPr="00DC1A0B">
        <w:rPr>
          <w:rFonts w:cstheme="minorHAnsi"/>
          <w:sz w:val="24"/>
          <w:szCs w:val="24"/>
        </w:rPr>
        <w:t xml:space="preserve"> </w:t>
      </w:r>
      <w:proofErr w:type="spellStart"/>
      <w:r w:rsidRPr="00DC1A0B">
        <w:rPr>
          <w:rFonts w:cstheme="minorHAnsi"/>
          <w:sz w:val="24"/>
          <w:szCs w:val="24"/>
        </w:rPr>
        <w:t>afgerond</w:t>
      </w:r>
      <w:proofErr w:type="spellEnd"/>
      <w:r w:rsidRPr="00DC1A0B">
        <w:rPr>
          <w:rFonts w:cstheme="minorHAnsi"/>
          <w:sz w:val="24"/>
          <w:szCs w:val="24"/>
        </w:rPr>
        <w:t xml:space="preserve"> </w:t>
      </w:r>
      <w:proofErr w:type="spellStart"/>
      <w:r w:rsidRPr="00DC1A0B">
        <w:rPr>
          <w:rFonts w:cstheme="minorHAnsi"/>
          <w:sz w:val="24"/>
          <w:szCs w:val="24"/>
        </w:rPr>
        <w:t>proces</w:t>
      </w:r>
      <w:proofErr w:type="spellEnd"/>
      <w:r w:rsidRPr="00DC1A0B">
        <w:rPr>
          <w:rFonts w:cstheme="minorHAnsi"/>
          <w:sz w:val="24"/>
          <w:szCs w:val="24"/>
        </w:rPr>
        <w:t xml:space="preserve">. Van het </w:t>
      </w:r>
      <w:proofErr w:type="spellStart"/>
      <w:r w:rsidRPr="00DC1A0B">
        <w:rPr>
          <w:rFonts w:cstheme="minorHAnsi"/>
          <w:sz w:val="24"/>
          <w:szCs w:val="24"/>
        </w:rPr>
        <w:t>resultaat</w:t>
      </w:r>
      <w:proofErr w:type="spellEnd"/>
      <w:r w:rsidRPr="00DC1A0B">
        <w:rPr>
          <w:rFonts w:cstheme="minorHAnsi"/>
          <w:sz w:val="24"/>
          <w:szCs w:val="24"/>
        </w:rPr>
        <w:t xml:space="preserve"> </w:t>
      </w:r>
      <w:proofErr w:type="spellStart"/>
      <w:r w:rsidRPr="00DC1A0B">
        <w:rPr>
          <w:rFonts w:cstheme="minorHAnsi"/>
          <w:sz w:val="24"/>
          <w:szCs w:val="24"/>
        </w:rPr>
        <w:t>dus</w:t>
      </w:r>
      <w:proofErr w:type="spellEnd"/>
      <w:r w:rsidRPr="00DC1A0B">
        <w:rPr>
          <w:rFonts w:cstheme="minorHAnsi"/>
          <w:sz w:val="24"/>
          <w:szCs w:val="24"/>
        </w:rPr>
        <w:t xml:space="preserve">. Je </w:t>
      </w:r>
      <w:proofErr w:type="spellStart"/>
      <w:r w:rsidRPr="00DC1A0B">
        <w:rPr>
          <w:rFonts w:cstheme="minorHAnsi"/>
          <w:sz w:val="24"/>
          <w:szCs w:val="24"/>
        </w:rPr>
        <w:t>lezer</w:t>
      </w:r>
      <w:proofErr w:type="spellEnd"/>
      <w:r w:rsidRPr="00DC1A0B">
        <w:rPr>
          <w:rFonts w:cstheme="minorHAnsi"/>
          <w:sz w:val="24"/>
          <w:szCs w:val="24"/>
        </w:rPr>
        <w:t xml:space="preserve"> </w:t>
      </w:r>
      <w:proofErr w:type="spellStart"/>
      <w:r w:rsidRPr="00DC1A0B">
        <w:rPr>
          <w:rFonts w:cstheme="minorHAnsi"/>
          <w:sz w:val="24"/>
          <w:szCs w:val="24"/>
        </w:rPr>
        <w:t>leest</w:t>
      </w:r>
      <w:proofErr w:type="spellEnd"/>
      <w:r w:rsidRPr="00DC1A0B">
        <w:rPr>
          <w:rFonts w:cstheme="minorHAnsi"/>
          <w:sz w:val="24"/>
          <w:szCs w:val="24"/>
        </w:rPr>
        <w:t xml:space="preserve"> </w:t>
      </w:r>
      <w:proofErr w:type="spellStart"/>
      <w:r w:rsidRPr="00DC1A0B">
        <w:rPr>
          <w:rFonts w:cstheme="minorHAnsi"/>
          <w:sz w:val="24"/>
          <w:szCs w:val="24"/>
        </w:rPr>
        <w:t>dit</w:t>
      </w:r>
      <w:proofErr w:type="spellEnd"/>
      <w:r w:rsidRPr="00DC1A0B">
        <w:rPr>
          <w:rFonts w:cstheme="minorHAnsi"/>
          <w:sz w:val="24"/>
          <w:szCs w:val="24"/>
        </w:rPr>
        <w:t xml:space="preserve"> </w:t>
      </w:r>
      <w:proofErr w:type="spellStart"/>
      <w:r w:rsidRPr="00DC1A0B">
        <w:rPr>
          <w:rFonts w:cstheme="minorHAnsi"/>
          <w:sz w:val="24"/>
          <w:szCs w:val="24"/>
        </w:rPr>
        <w:t>verslag</w:t>
      </w:r>
      <w:proofErr w:type="spellEnd"/>
      <w:r w:rsidRPr="00DC1A0B">
        <w:rPr>
          <w:rFonts w:cstheme="minorHAnsi"/>
          <w:sz w:val="24"/>
          <w:szCs w:val="24"/>
        </w:rPr>
        <w:t xml:space="preserve"> pas </w:t>
      </w:r>
      <w:proofErr w:type="spellStart"/>
      <w:r w:rsidRPr="00DC1A0B">
        <w:rPr>
          <w:rFonts w:cstheme="minorHAnsi"/>
          <w:sz w:val="24"/>
          <w:szCs w:val="24"/>
        </w:rPr>
        <w:t>nadat</w:t>
      </w:r>
      <w:proofErr w:type="spellEnd"/>
      <w:r w:rsidRPr="00DC1A0B">
        <w:rPr>
          <w:rFonts w:cstheme="minorHAnsi"/>
          <w:sz w:val="24"/>
          <w:szCs w:val="24"/>
        </w:rPr>
        <w:t xml:space="preserve"> je </w:t>
      </w:r>
      <w:proofErr w:type="spellStart"/>
      <w:r w:rsidRPr="00DC1A0B">
        <w:rPr>
          <w:rFonts w:cstheme="minorHAnsi"/>
          <w:sz w:val="24"/>
          <w:szCs w:val="24"/>
        </w:rPr>
        <w:t>alles</w:t>
      </w:r>
      <w:proofErr w:type="spellEnd"/>
      <w:r w:rsidRPr="00DC1A0B">
        <w:rPr>
          <w:rFonts w:cstheme="minorHAnsi"/>
          <w:sz w:val="24"/>
          <w:szCs w:val="24"/>
        </w:rPr>
        <w:t xml:space="preserve"> </w:t>
      </w:r>
      <w:proofErr w:type="spellStart"/>
      <w:r w:rsidRPr="00DC1A0B">
        <w:rPr>
          <w:rFonts w:cstheme="minorHAnsi"/>
          <w:sz w:val="24"/>
          <w:szCs w:val="24"/>
        </w:rPr>
        <w:t>hebt</w:t>
      </w:r>
      <w:proofErr w:type="spellEnd"/>
      <w:r w:rsidRPr="00DC1A0B">
        <w:rPr>
          <w:rFonts w:cstheme="minorHAnsi"/>
          <w:sz w:val="24"/>
          <w:szCs w:val="24"/>
        </w:rPr>
        <w:t xml:space="preserve"> </w:t>
      </w:r>
      <w:proofErr w:type="spellStart"/>
      <w:r w:rsidRPr="00DC1A0B">
        <w:rPr>
          <w:rFonts w:cstheme="minorHAnsi"/>
          <w:sz w:val="24"/>
          <w:szCs w:val="24"/>
        </w:rPr>
        <w:t>afgerond</w:t>
      </w:r>
      <w:proofErr w:type="spellEnd"/>
      <w:r w:rsidRPr="00DC1A0B">
        <w:rPr>
          <w:rFonts w:cstheme="minorHAnsi"/>
          <w:sz w:val="24"/>
          <w:szCs w:val="24"/>
        </w:rPr>
        <w:t xml:space="preserve">. Je </w:t>
      </w:r>
      <w:proofErr w:type="spellStart"/>
      <w:r w:rsidRPr="00DC1A0B">
        <w:rPr>
          <w:rFonts w:cstheme="minorHAnsi"/>
          <w:sz w:val="24"/>
          <w:szCs w:val="24"/>
        </w:rPr>
        <w:t>kan</w:t>
      </w:r>
      <w:proofErr w:type="spellEnd"/>
      <w:r w:rsidRPr="00DC1A0B">
        <w:rPr>
          <w:rFonts w:cstheme="minorHAnsi"/>
          <w:sz w:val="24"/>
          <w:szCs w:val="24"/>
        </w:rPr>
        <w:t xml:space="preserve"> </w:t>
      </w:r>
      <w:proofErr w:type="spellStart"/>
      <w:r w:rsidRPr="00DC1A0B">
        <w:rPr>
          <w:rFonts w:cstheme="minorHAnsi"/>
          <w:sz w:val="24"/>
          <w:szCs w:val="24"/>
        </w:rPr>
        <w:t>dus</w:t>
      </w:r>
      <w:proofErr w:type="spellEnd"/>
      <w:r w:rsidRPr="00DC1A0B">
        <w:rPr>
          <w:rFonts w:cstheme="minorHAnsi"/>
          <w:sz w:val="24"/>
          <w:szCs w:val="24"/>
        </w:rPr>
        <w:t xml:space="preserve"> </w:t>
      </w:r>
      <w:proofErr w:type="spellStart"/>
      <w:r w:rsidRPr="00DC1A0B">
        <w:rPr>
          <w:rFonts w:cstheme="minorHAnsi"/>
          <w:sz w:val="24"/>
          <w:szCs w:val="24"/>
        </w:rPr>
        <w:t>niet</w:t>
      </w:r>
      <w:proofErr w:type="spellEnd"/>
      <w:r w:rsidRPr="00DC1A0B">
        <w:rPr>
          <w:rFonts w:cstheme="minorHAnsi"/>
          <w:sz w:val="24"/>
          <w:szCs w:val="24"/>
        </w:rPr>
        <w:t xml:space="preserve"> </w:t>
      </w:r>
      <w:proofErr w:type="spellStart"/>
      <w:r w:rsidRPr="00DC1A0B">
        <w:rPr>
          <w:rFonts w:cstheme="minorHAnsi"/>
          <w:sz w:val="24"/>
          <w:szCs w:val="24"/>
        </w:rPr>
        <w:t>schrijven</w:t>
      </w:r>
      <w:proofErr w:type="spellEnd"/>
      <w:r w:rsidRPr="00DC1A0B">
        <w:rPr>
          <w:rFonts w:cstheme="minorHAnsi"/>
          <w:sz w:val="24"/>
          <w:szCs w:val="24"/>
        </w:rPr>
        <w:t xml:space="preserve"> </w:t>
      </w:r>
      <w:proofErr w:type="spellStart"/>
      <w:r w:rsidRPr="00DC1A0B">
        <w:rPr>
          <w:rFonts w:cstheme="minorHAnsi"/>
          <w:sz w:val="24"/>
          <w:szCs w:val="24"/>
        </w:rPr>
        <w:t>alsof</w:t>
      </w:r>
      <w:proofErr w:type="spellEnd"/>
      <w:r w:rsidRPr="00DC1A0B">
        <w:rPr>
          <w:rFonts w:cstheme="minorHAnsi"/>
          <w:sz w:val="24"/>
          <w:szCs w:val="24"/>
        </w:rPr>
        <w:t xml:space="preserve"> </w:t>
      </w:r>
      <w:proofErr w:type="spellStart"/>
      <w:r w:rsidRPr="00DC1A0B">
        <w:rPr>
          <w:rFonts w:cstheme="minorHAnsi"/>
          <w:sz w:val="24"/>
          <w:szCs w:val="24"/>
        </w:rPr>
        <w:t>alles</w:t>
      </w:r>
      <w:proofErr w:type="spellEnd"/>
      <w:r w:rsidRPr="00DC1A0B">
        <w:rPr>
          <w:rFonts w:cstheme="minorHAnsi"/>
          <w:sz w:val="24"/>
          <w:szCs w:val="24"/>
        </w:rPr>
        <w:t xml:space="preserve"> in de </w:t>
      </w:r>
      <w:proofErr w:type="spellStart"/>
      <w:r w:rsidRPr="00DC1A0B">
        <w:rPr>
          <w:rFonts w:cstheme="minorHAnsi"/>
          <w:sz w:val="24"/>
          <w:szCs w:val="24"/>
        </w:rPr>
        <w:t>toekomst</w:t>
      </w:r>
      <w:proofErr w:type="spellEnd"/>
      <w:r w:rsidRPr="00DC1A0B">
        <w:rPr>
          <w:rFonts w:cstheme="minorHAnsi"/>
          <w:sz w:val="24"/>
          <w:szCs w:val="24"/>
        </w:rPr>
        <w:t xml:space="preserve"> </w:t>
      </w:r>
      <w:proofErr w:type="spellStart"/>
      <w:r w:rsidRPr="00DC1A0B">
        <w:rPr>
          <w:rFonts w:cstheme="minorHAnsi"/>
          <w:sz w:val="24"/>
          <w:szCs w:val="24"/>
        </w:rPr>
        <w:t>nog</w:t>
      </w:r>
      <w:proofErr w:type="spellEnd"/>
      <w:r w:rsidRPr="00DC1A0B">
        <w:rPr>
          <w:rFonts w:cstheme="minorHAnsi"/>
          <w:sz w:val="24"/>
          <w:szCs w:val="24"/>
        </w:rPr>
        <w:t xml:space="preserve"> </w:t>
      </w:r>
      <w:proofErr w:type="spellStart"/>
      <w:r w:rsidRPr="00DC1A0B">
        <w:rPr>
          <w:rFonts w:cstheme="minorHAnsi"/>
          <w:sz w:val="24"/>
          <w:szCs w:val="24"/>
        </w:rPr>
        <w:t>moet</w:t>
      </w:r>
      <w:proofErr w:type="spellEnd"/>
      <w:r w:rsidRPr="00DC1A0B">
        <w:rPr>
          <w:rFonts w:cstheme="minorHAnsi"/>
          <w:sz w:val="24"/>
          <w:szCs w:val="24"/>
        </w:rPr>
        <w:t xml:space="preserve"> </w:t>
      </w:r>
      <w:proofErr w:type="spellStart"/>
      <w:r w:rsidRPr="00DC1A0B">
        <w:rPr>
          <w:rFonts w:cstheme="minorHAnsi"/>
          <w:sz w:val="24"/>
          <w:szCs w:val="24"/>
        </w:rPr>
        <w:t>gebeuren</w:t>
      </w:r>
      <w:proofErr w:type="spellEnd"/>
      <w:r w:rsidRPr="00DC1A0B">
        <w:rPr>
          <w:rFonts w:cstheme="minorHAnsi"/>
          <w:sz w:val="24"/>
          <w:szCs w:val="24"/>
        </w:rPr>
        <w:t xml:space="preserve">. </w:t>
      </w:r>
      <w:proofErr w:type="spellStart"/>
      <w:r w:rsidRPr="00DC1A0B">
        <w:rPr>
          <w:sz w:val="24"/>
          <w:szCs w:val="24"/>
        </w:rPr>
        <w:t>Gebruik</w:t>
      </w:r>
      <w:proofErr w:type="spellEnd"/>
      <w:r w:rsidRPr="00DC1A0B">
        <w:rPr>
          <w:sz w:val="24"/>
          <w:szCs w:val="24"/>
        </w:rPr>
        <w:t xml:space="preserve"> </w:t>
      </w:r>
      <w:proofErr w:type="spellStart"/>
      <w:r w:rsidRPr="00DC1A0B">
        <w:rPr>
          <w:sz w:val="24"/>
          <w:szCs w:val="24"/>
        </w:rPr>
        <w:t>dus</w:t>
      </w:r>
      <w:proofErr w:type="spellEnd"/>
      <w:r w:rsidRPr="00DC1A0B">
        <w:rPr>
          <w:sz w:val="24"/>
          <w:szCs w:val="24"/>
        </w:rPr>
        <w:t xml:space="preserve"> </w:t>
      </w:r>
      <w:proofErr w:type="spellStart"/>
      <w:r w:rsidRPr="00DC1A0B">
        <w:rPr>
          <w:sz w:val="24"/>
          <w:szCs w:val="24"/>
        </w:rPr>
        <w:t>niet</w:t>
      </w:r>
      <w:proofErr w:type="spellEnd"/>
      <w:r w:rsidRPr="00DC1A0B">
        <w:rPr>
          <w:sz w:val="24"/>
          <w:szCs w:val="24"/>
        </w:rPr>
        <w:t xml:space="preserve"> de </w:t>
      </w:r>
      <w:proofErr w:type="spellStart"/>
      <w:r w:rsidRPr="00DC1A0B">
        <w:rPr>
          <w:sz w:val="24"/>
          <w:szCs w:val="24"/>
        </w:rPr>
        <w:t>zinnen</w:t>
      </w:r>
      <w:proofErr w:type="spellEnd"/>
      <w:r w:rsidRPr="00DC1A0B">
        <w:rPr>
          <w:sz w:val="24"/>
          <w:szCs w:val="24"/>
        </w:rPr>
        <w:t xml:space="preserve"> 'in de </w:t>
      </w:r>
      <w:proofErr w:type="spellStart"/>
      <w:r w:rsidRPr="00DC1A0B">
        <w:rPr>
          <w:sz w:val="24"/>
          <w:szCs w:val="24"/>
        </w:rPr>
        <w:t>eerste</w:t>
      </w:r>
      <w:proofErr w:type="spellEnd"/>
      <w:r w:rsidRPr="00DC1A0B">
        <w:rPr>
          <w:sz w:val="24"/>
          <w:szCs w:val="24"/>
        </w:rPr>
        <w:t xml:space="preserve"> week, in de </w:t>
      </w:r>
      <w:proofErr w:type="spellStart"/>
      <w:r w:rsidRPr="00DC1A0B">
        <w:rPr>
          <w:sz w:val="24"/>
          <w:szCs w:val="24"/>
        </w:rPr>
        <w:t>tweede</w:t>
      </w:r>
      <w:proofErr w:type="spellEnd"/>
      <w:r w:rsidRPr="00DC1A0B">
        <w:rPr>
          <w:sz w:val="24"/>
          <w:szCs w:val="24"/>
        </w:rPr>
        <w:t xml:space="preserve"> week' of ‘</w:t>
      </w:r>
      <w:proofErr w:type="spellStart"/>
      <w:r w:rsidRPr="00DC1A0B">
        <w:rPr>
          <w:sz w:val="24"/>
          <w:szCs w:val="24"/>
        </w:rPr>
        <w:t>ik</w:t>
      </w:r>
      <w:proofErr w:type="spellEnd"/>
      <w:r w:rsidRPr="00DC1A0B">
        <w:rPr>
          <w:sz w:val="24"/>
          <w:szCs w:val="24"/>
        </w:rPr>
        <w:t xml:space="preserve"> ga’ of ‘x </w:t>
      </w:r>
      <w:proofErr w:type="spellStart"/>
      <w:r w:rsidRPr="00DC1A0B">
        <w:rPr>
          <w:sz w:val="24"/>
          <w:szCs w:val="24"/>
        </w:rPr>
        <w:t>zal</w:t>
      </w:r>
      <w:proofErr w:type="spellEnd"/>
      <w:r w:rsidRPr="00DC1A0B">
        <w:rPr>
          <w:sz w:val="24"/>
          <w:szCs w:val="24"/>
        </w:rPr>
        <w:t>’, etc.</w:t>
      </w:r>
    </w:p>
    <w:p w14:paraId="513840B9" w14:textId="77777777" w:rsidR="00544112" w:rsidRPr="00DC1A0B" w:rsidRDefault="00544112" w:rsidP="00544112">
      <w:pPr>
        <w:pStyle w:val="Lijstalinea"/>
        <w:numPr>
          <w:ilvl w:val="0"/>
          <w:numId w:val="13"/>
        </w:numPr>
        <w:suppressAutoHyphens w:val="0"/>
        <w:autoSpaceDN/>
        <w:spacing w:after="0"/>
        <w:contextualSpacing/>
        <w:jc w:val="left"/>
        <w:textAlignment w:val="auto"/>
        <w:rPr>
          <w:sz w:val="24"/>
          <w:szCs w:val="24"/>
        </w:rPr>
      </w:pPr>
      <w:r w:rsidRPr="00DC1A0B">
        <w:rPr>
          <w:sz w:val="24"/>
          <w:szCs w:val="24"/>
          <w:highlight w:val="green"/>
        </w:rPr>
        <w:t>groen</w:t>
      </w:r>
      <w:r w:rsidRPr="00DC1A0B">
        <w:rPr>
          <w:sz w:val="24"/>
          <w:szCs w:val="24"/>
        </w:rPr>
        <w:t xml:space="preserve"> gemarkeerd</w:t>
      </w:r>
    </w:p>
    <w:bookmarkEnd w:id="105"/>
    <w:p w14:paraId="2BE68A70" w14:textId="7617C9C1" w:rsidR="00544112" w:rsidRDefault="00544112">
      <w:pPr>
        <w:pStyle w:val="Tekstopmerking"/>
      </w:pPr>
    </w:p>
  </w:comment>
  <w:comment w:id="129" w:author="Caroline Simon" w:date="2021-05-14T14:28:00Z" w:initials="CS">
    <w:p w14:paraId="11D29526" w14:textId="77777777" w:rsidR="00544112" w:rsidRPr="00DC1A0B" w:rsidRDefault="00544112" w:rsidP="00544112">
      <w:pPr>
        <w:pStyle w:val="Kop4"/>
      </w:pPr>
      <w:r>
        <w:rPr>
          <w:rStyle w:val="Verwijzingopmerking"/>
        </w:rPr>
        <w:annotationRef/>
      </w:r>
      <w:bookmarkStart w:id="132" w:name="_Hlk71882568"/>
      <w:r w:rsidRPr="00DC1A0B">
        <w:t>Apostrophe in plurals</w:t>
      </w:r>
    </w:p>
    <w:p w14:paraId="56B07F16" w14:textId="77777777" w:rsidR="00544112" w:rsidRPr="00DC1A0B" w:rsidRDefault="00544112" w:rsidP="00544112">
      <w:pPr>
        <w:pStyle w:val="Geenafstand"/>
        <w:rPr>
          <w:sz w:val="24"/>
          <w:szCs w:val="24"/>
          <w:lang w:val="en-GB"/>
        </w:rPr>
      </w:pPr>
      <w:r w:rsidRPr="00DC1A0B">
        <w:rPr>
          <w:sz w:val="24"/>
          <w:szCs w:val="24"/>
          <w:lang w:val="en-GB"/>
        </w:rPr>
        <w:t xml:space="preserve">In English you do not use an apostrophe in plural. </w:t>
      </w:r>
    </w:p>
    <w:p w14:paraId="4C08563E" w14:textId="77777777" w:rsidR="00544112" w:rsidRPr="00DC1A0B" w:rsidRDefault="00544112" w:rsidP="00544112">
      <w:pPr>
        <w:pStyle w:val="Geenafstand"/>
        <w:rPr>
          <w:sz w:val="24"/>
          <w:szCs w:val="24"/>
          <w:lang w:val="en-GB"/>
        </w:rPr>
      </w:pPr>
      <w:r w:rsidRPr="00DC1A0B">
        <w:rPr>
          <w:sz w:val="24"/>
          <w:szCs w:val="24"/>
          <w:lang w:val="en-GB"/>
        </w:rPr>
        <w:t>e.g. NOT radio’s BUT radios; NOT PCB’s BUT PCBs</w:t>
      </w:r>
    </w:p>
    <w:p w14:paraId="76E16DE6" w14:textId="77777777" w:rsidR="00544112" w:rsidRPr="00DC1A0B" w:rsidRDefault="00544112" w:rsidP="00544112">
      <w:pPr>
        <w:pStyle w:val="Geenafstand"/>
        <w:rPr>
          <w:sz w:val="24"/>
          <w:szCs w:val="24"/>
          <w:lang w:val="en-GB"/>
        </w:rPr>
      </w:pPr>
      <w:r w:rsidRPr="00DC1A0B">
        <w:rPr>
          <w:sz w:val="24"/>
          <w:szCs w:val="24"/>
          <w:lang w:val="en-GB"/>
        </w:rPr>
        <w:sym w:font="Wingdings" w:char="F0E0"/>
      </w:r>
      <w:r w:rsidRPr="00DC1A0B">
        <w:rPr>
          <w:sz w:val="24"/>
          <w:szCs w:val="24"/>
          <w:lang w:val="en-GB"/>
        </w:rPr>
        <w:t xml:space="preserve"> check your entire document for this mistake!</w:t>
      </w:r>
    </w:p>
    <w:bookmarkEnd w:id="132"/>
    <w:p w14:paraId="09A3D512" w14:textId="4142078B" w:rsidR="00544112" w:rsidRPr="00544112" w:rsidRDefault="00544112">
      <w:pPr>
        <w:pStyle w:val="Tekstopmerking"/>
      </w:pPr>
    </w:p>
  </w:comment>
  <w:comment w:id="180" w:author="Caroline Simon" w:date="2021-05-14T14:28:00Z" w:initials="CS">
    <w:p w14:paraId="75FA90B1" w14:textId="3ABAB150" w:rsidR="00544112" w:rsidRPr="00544112" w:rsidRDefault="00544112">
      <w:pPr>
        <w:pStyle w:val="Tekstopmerking"/>
      </w:pPr>
      <w:r>
        <w:rPr>
          <w:rStyle w:val="Verwijzingopmerking"/>
        </w:rPr>
        <w:annotationRef/>
      </w:r>
      <w:r w:rsidRPr="00544112">
        <w:t>Check slides on how to i</w:t>
      </w:r>
      <w:r>
        <w:t>ncorporate table/images.</w:t>
      </w:r>
    </w:p>
  </w:comment>
  <w:comment w:id="195" w:author="Caroline Simon" w:date="2021-05-14T14:29:00Z" w:initials="CS">
    <w:p w14:paraId="66770BBE" w14:textId="0AA6E254" w:rsidR="00544112" w:rsidRPr="00544112" w:rsidRDefault="00544112">
      <w:pPr>
        <w:pStyle w:val="Tekstopmerking"/>
      </w:pPr>
      <w:r>
        <w:rPr>
          <w:rStyle w:val="Verwijzingopmerking"/>
        </w:rPr>
        <w:annotationRef/>
      </w:r>
      <w:r w:rsidRPr="00544112">
        <w:t>Make sure to spell names of technolo</w:t>
      </w:r>
      <w:r>
        <w:t>gies correctly!</w:t>
      </w:r>
    </w:p>
  </w:comment>
  <w:comment w:id="233" w:author="Caroline Simon" w:date="2021-05-14T14:29:00Z" w:initials="CS">
    <w:p w14:paraId="3A32752D" w14:textId="77777777" w:rsidR="00544112" w:rsidRPr="00DC1A0B" w:rsidRDefault="00544112" w:rsidP="00544112">
      <w:pPr>
        <w:pStyle w:val="Kop4"/>
      </w:pPr>
      <w:r>
        <w:rPr>
          <w:rStyle w:val="Verwijzingopmerking"/>
        </w:rPr>
        <w:annotationRef/>
      </w:r>
      <w:bookmarkStart w:id="235" w:name="_Hlk61335242"/>
      <w:bookmarkStart w:id="236" w:name="_Hlk71881407"/>
      <w:r w:rsidRPr="00DC1A0B">
        <w:t>Contracted forms</w:t>
      </w:r>
    </w:p>
    <w:p w14:paraId="3CC62241" w14:textId="77777777" w:rsidR="00544112" w:rsidRPr="00DC1A0B" w:rsidRDefault="00544112" w:rsidP="00544112">
      <w:pPr>
        <w:pStyle w:val="Geenafstand"/>
        <w:rPr>
          <w:sz w:val="24"/>
          <w:szCs w:val="24"/>
          <w:lang w:val="en-GB"/>
        </w:rPr>
      </w:pPr>
      <w:r w:rsidRPr="00DC1A0B">
        <w:rPr>
          <w:sz w:val="24"/>
          <w:szCs w:val="24"/>
          <w:lang w:val="en-GB"/>
        </w:rPr>
        <w:t xml:space="preserve">Contracted forms are not suitable for formal writing. </w:t>
      </w:r>
    </w:p>
    <w:p w14:paraId="181CE877" w14:textId="77777777" w:rsidR="00544112" w:rsidRPr="00DC1A0B" w:rsidRDefault="00544112" w:rsidP="00544112">
      <w:pPr>
        <w:pStyle w:val="Geenafstand"/>
        <w:rPr>
          <w:sz w:val="24"/>
          <w:szCs w:val="24"/>
          <w:lang w:val="en-GB"/>
        </w:rPr>
      </w:pPr>
      <w:r w:rsidRPr="00DC1A0B">
        <w:rPr>
          <w:sz w:val="24"/>
          <w:szCs w:val="24"/>
          <w:lang w:val="en-GB"/>
        </w:rPr>
        <w:t>NOT don’t but do not</w:t>
      </w:r>
    </w:p>
    <w:p w14:paraId="280ED055" w14:textId="77777777" w:rsidR="00544112" w:rsidRPr="00DC1A0B" w:rsidRDefault="00544112" w:rsidP="00544112">
      <w:pPr>
        <w:pStyle w:val="Geenafstand"/>
        <w:rPr>
          <w:sz w:val="24"/>
          <w:szCs w:val="24"/>
          <w:lang w:val="en-GB"/>
        </w:rPr>
      </w:pPr>
      <w:r w:rsidRPr="00DC1A0B">
        <w:rPr>
          <w:sz w:val="24"/>
          <w:szCs w:val="24"/>
          <w:lang w:val="en-GB"/>
        </w:rPr>
        <w:t>NOT can’t but can not</w:t>
      </w:r>
    </w:p>
    <w:p w14:paraId="5B5B2212" w14:textId="77777777" w:rsidR="00544112" w:rsidRPr="00DC1A0B" w:rsidRDefault="00544112" w:rsidP="00544112">
      <w:pPr>
        <w:pStyle w:val="Geenafstand"/>
        <w:rPr>
          <w:sz w:val="24"/>
          <w:szCs w:val="24"/>
          <w:lang w:val="en-GB"/>
        </w:rPr>
      </w:pPr>
      <w:r w:rsidRPr="00DC1A0B">
        <w:rPr>
          <w:sz w:val="24"/>
          <w:szCs w:val="24"/>
          <w:lang w:val="en-GB"/>
        </w:rPr>
        <w:sym w:font="Wingdings" w:char="F0E0"/>
      </w:r>
      <w:r w:rsidRPr="00DC1A0B">
        <w:rPr>
          <w:sz w:val="24"/>
          <w:szCs w:val="24"/>
          <w:lang w:val="en-GB"/>
        </w:rPr>
        <w:t xml:space="preserve"> check your entire document for this mistake!</w:t>
      </w:r>
    </w:p>
    <w:bookmarkEnd w:id="235"/>
    <w:p w14:paraId="5236FA88" w14:textId="77777777" w:rsidR="00544112" w:rsidRPr="00DC1A0B" w:rsidRDefault="00544112" w:rsidP="00544112">
      <w:pPr>
        <w:pStyle w:val="Geenafstand"/>
        <w:numPr>
          <w:ilvl w:val="0"/>
          <w:numId w:val="14"/>
        </w:numPr>
        <w:rPr>
          <w:sz w:val="24"/>
          <w:szCs w:val="24"/>
          <w:lang w:val="en-GB"/>
        </w:rPr>
      </w:pPr>
      <w:r w:rsidRPr="00DC1A0B">
        <w:rPr>
          <w:sz w:val="24"/>
          <w:szCs w:val="24"/>
          <w:lang w:val="en-GB"/>
        </w:rPr>
        <w:t xml:space="preserve">highlighted in </w:t>
      </w:r>
      <w:r w:rsidRPr="00DC1A0B">
        <w:rPr>
          <w:sz w:val="24"/>
          <w:szCs w:val="24"/>
          <w:highlight w:val="yellow"/>
          <w:lang w:val="en-GB"/>
        </w:rPr>
        <w:t>yellow</w:t>
      </w:r>
    </w:p>
    <w:bookmarkEnd w:id="236"/>
    <w:p w14:paraId="3A8F19D1" w14:textId="22362620" w:rsidR="00544112" w:rsidRDefault="00544112">
      <w:pPr>
        <w:pStyle w:val="Tekstopmerking"/>
      </w:pPr>
    </w:p>
  </w:comment>
  <w:comment w:id="240" w:author="Caroline Simon" w:date="2021-05-14T14:30:00Z" w:initials="CS">
    <w:p w14:paraId="7060F4B6" w14:textId="77777777" w:rsidR="00544112" w:rsidRPr="00DC1A0B" w:rsidRDefault="00544112" w:rsidP="00544112">
      <w:pPr>
        <w:pStyle w:val="Kop4"/>
      </w:pPr>
      <w:r>
        <w:rPr>
          <w:rStyle w:val="Verwijzingopmerking"/>
        </w:rPr>
        <w:annotationRef/>
      </w:r>
      <w:bookmarkStart w:id="244" w:name="_Hlk71881382"/>
      <w:r w:rsidRPr="00DC1A0B">
        <w:t>I</w:t>
      </w:r>
    </w:p>
    <w:p w14:paraId="5298EFCA" w14:textId="77777777" w:rsidR="00544112" w:rsidRPr="00DC1A0B" w:rsidRDefault="00544112" w:rsidP="00544112">
      <w:pPr>
        <w:pStyle w:val="Geenafstand"/>
        <w:rPr>
          <w:sz w:val="24"/>
          <w:szCs w:val="24"/>
          <w:lang w:val="en-GB"/>
        </w:rPr>
      </w:pPr>
      <w:r w:rsidRPr="00DC1A0B">
        <w:rPr>
          <w:sz w:val="24"/>
          <w:szCs w:val="24"/>
          <w:lang w:val="en-GB"/>
        </w:rPr>
        <w:t xml:space="preserve">The style of an academic text is </w:t>
      </w:r>
      <w:r w:rsidRPr="00DC1A0B">
        <w:rPr>
          <w:b/>
          <w:sz w:val="24"/>
          <w:szCs w:val="24"/>
          <w:lang w:val="en-GB"/>
        </w:rPr>
        <w:t>depersonalized</w:t>
      </w:r>
      <w:r w:rsidRPr="00DC1A0B">
        <w:rPr>
          <w:sz w:val="24"/>
          <w:szCs w:val="24"/>
          <w:lang w:val="en-GB"/>
        </w:rPr>
        <w:t xml:space="preserve">. </w:t>
      </w:r>
    </w:p>
    <w:p w14:paraId="5033F405" w14:textId="77777777" w:rsidR="00544112" w:rsidRPr="00DC1A0B" w:rsidRDefault="00544112" w:rsidP="00544112">
      <w:pPr>
        <w:pStyle w:val="Geenafstand"/>
        <w:rPr>
          <w:sz w:val="24"/>
          <w:szCs w:val="24"/>
          <w:lang w:val="en-GB"/>
        </w:rPr>
      </w:pPr>
      <w:r w:rsidRPr="00DC1A0B">
        <w:rPr>
          <w:sz w:val="24"/>
          <w:szCs w:val="24"/>
          <w:lang w:val="en-GB"/>
        </w:rPr>
        <w:t xml:space="preserve">Do not write in a too personal style (overuse ‘I’, ‘we’) </w:t>
      </w:r>
      <w:r w:rsidRPr="00DC1A0B">
        <w:rPr>
          <w:sz w:val="24"/>
          <w:szCs w:val="24"/>
        </w:rPr>
        <w:sym w:font="Wingdings" w:char="F0E0"/>
      </w:r>
      <w:r w:rsidRPr="00DC1A0B">
        <w:rPr>
          <w:sz w:val="24"/>
          <w:szCs w:val="24"/>
          <w:lang w:val="en-GB"/>
        </w:rPr>
        <w:t xml:space="preserve"> use a more neutral, objective style</w:t>
      </w:r>
    </w:p>
    <w:p w14:paraId="74254346" w14:textId="77777777" w:rsidR="00544112" w:rsidRPr="00DC1A0B" w:rsidRDefault="00544112" w:rsidP="00544112">
      <w:pPr>
        <w:pStyle w:val="Geenafstand"/>
        <w:rPr>
          <w:sz w:val="24"/>
          <w:szCs w:val="24"/>
          <w:lang w:val="en-GB"/>
        </w:rPr>
      </w:pPr>
      <w:r w:rsidRPr="00DC1A0B">
        <w:rPr>
          <w:sz w:val="24"/>
          <w:szCs w:val="24"/>
          <w:lang w:val="en-GB"/>
        </w:rPr>
        <w:t xml:space="preserve">The reader is not addressed as </w:t>
      </w:r>
      <w:r w:rsidRPr="00DC1A0B">
        <w:rPr>
          <w:i/>
          <w:sz w:val="24"/>
          <w:szCs w:val="24"/>
          <w:lang w:val="en-GB"/>
        </w:rPr>
        <w:t>you</w:t>
      </w:r>
      <w:r w:rsidRPr="00DC1A0B">
        <w:rPr>
          <w:sz w:val="24"/>
          <w:szCs w:val="24"/>
          <w:lang w:val="en-GB"/>
        </w:rPr>
        <w:t xml:space="preserve">. </w:t>
      </w:r>
    </w:p>
    <w:p w14:paraId="5492BE01" w14:textId="77777777" w:rsidR="00544112" w:rsidRPr="00DC1A0B" w:rsidRDefault="00544112" w:rsidP="00544112">
      <w:pPr>
        <w:pStyle w:val="Geenafstand"/>
        <w:numPr>
          <w:ilvl w:val="0"/>
          <w:numId w:val="14"/>
        </w:numPr>
        <w:rPr>
          <w:sz w:val="24"/>
          <w:szCs w:val="24"/>
          <w:lang w:val="en-GB"/>
        </w:rPr>
      </w:pPr>
      <w:r w:rsidRPr="00DC1A0B">
        <w:rPr>
          <w:sz w:val="24"/>
          <w:szCs w:val="24"/>
          <w:lang w:val="en-GB"/>
        </w:rPr>
        <w:t xml:space="preserve">highlighted in </w:t>
      </w:r>
      <w:r w:rsidRPr="00DC1A0B">
        <w:rPr>
          <w:sz w:val="24"/>
          <w:szCs w:val="24"/>
          <w:highlight w:val="darkMagenta"/>
          <w:lang w:val="en-GB"/>
        </w:rPr>
        <w:t>purple</w:t>
      </w:r>
    </w:p>
    <w:bookmarkEnd w:id="244"/>
    <w:p w14:paraId="619745EC" w14:textId="1C9003A8" w:rsidR="00544112" w:rsidRDefault="00544112">
      <w:pPr>
        <w:pStyle w:val="Tekstopmerking"/>
      </w:pPr>
    </w:p>
  </w:comment>
  <w:comment w:id="256" w:author="Caroline Simon" w:date="2021-05-14T14:33:00Z" w:initials="CS">
    <w:p w14:paraId="6DD2DD12" w14:textId="77777777" w:rsidR="00544112" w:rsidRPr="00DC1A0B" w:rsidRDefault="00544112" w:rsidP="00544112">
      <w:pPr>
        <w:pStyle w:val="Kop4"/>
      </w:pPr>
      <w:r>
        <w:rPr>
          <w:rStyle w:val="Verwijzingopmerking"/>
        </w:rPr>
        <w:annotationRef/>
      </w:r>
      <w:bookmarkStart w:id="261" w:name="_Hlk60046990"/>
      <w:r w:rsidRPr="00DC1A0B">
        <w:t>Passe-</w:t>
      </w:r>
      <w:proofErr w:type="spellStart"/>
      <w:r w:rsidRPr="00DC1A0B">
        <w:t>partoutwoord</w:t>
      </w:r>
      <w:proofErr w:type="spellEnd"/>
      <w:r w:rsidRPr="00DC1A0B">
        <w:t xml:space="preserve"> </w:t>
      </w:r>
    </w:p>
    <w:p w14:paraId="4D77EE2E" w14:textId="77777777" w:rsidR="00544112" w:rsidRPr="00DC1A0B" w:rsidRDefault="00544112" w:rsidP="00544112">
      <w:pPr>
        <w:pStyle w:val="Geenafstand"/>
        <w:rPr>
          <w:sz w:val="24"/>
          <w:szCs w:val="24"/>
        </w:rPr>
      </w:pPr>
      <w:r w:rsidRPr="00DC1A0B">
        <w:rPr>
          <w:sz w:val="24"/>
          <w:szCs w:val="24"/>
        </w:rPr>
        <w:t>Een passe-partoutwoord is een woord dat in elke zin past, maar weinig zegt. Voorbeelden zijn ding en doen. Door geen vage woorden te gebruiken en zo bondig en precies mogelijk te formuleren wordt een tekst sterker en prettiger leesbaar.</w:t>
      </w:r>
    </w:p>
    <w:p w14:paraId="0CF93142" w14:textId="77777777" w:rsidR="00544112" w:rsidRPr="00DC1A0B" w:rsidRDefault="00544112" w:rsidP="00544112">
      <w:pPr>
        <w:pStyle w:val="Geenafstand"/>
        <w:rPr>
          <w:sz w:val="24"/>
          <w:szCs w:val="24"/>
        </w:rPr>
      </w:pPr>
      <w:r w:rsidRPr="00DC1A0B">
        <w:rPr>
          <w:sz w:val="24"/>
          <w:szCs w:val="24"/>
        </w:rPr>
        <w:t xml:space="preserve">Bijv. niet ‘een e-mail doen’, maar wel ‘een e-mail sturen’ </w:t>
      </w:r>
      <w:bookmarkEnd w:id="261"/>
    </w:p>
    <w:p w14:paraId="53EBF01F" w14:textId="4EE35C96" w:rsidR="00544112" w:rsidRDefault="00544112">
      <w:pPr>
        <w:pStyle w:val="Tekstopmerking"/>
      </w:pPr>
    </w:p>
  </w:comment>
  <w:comment w:id="265" w:author="Caroline Simon" w:date="2021-05-14T14:34:00Z" w:initials="CS">
    <w:p w14:paraId="2CD5FD37" w14:textId="77777777" w:rsidR="00544112" w:rsidRPr="00DC1A0B" w:rsidRDefault="00544112" w:rsidP="00544112">
      <w:pPr>
        <w:pStyle w:val="Kop4"/>
      </w:pPr>
      <w:r>
        <w:rPr>
          <w:rStyle w:val="Verwijzingopmerking"/>
        </w:rPr>
        <w:annotationRef/>
      </w:r>
      <w:bookmarkStart w:id="266" w:name="_Hlk71881430"/>
      <w:r w:rsidRPr="00DC1A0B">
        <w:t>Comma splice</w:t>
      </w:r>
    </w:p>
    <w:p w14:paraId="285FE912" w14:textId="77777777" w:rsidR="00544112" w:rsidRPr="00DC1A0B" w:rsidRDefault="00544112" w:rsidP="00544112">
      <w:pPr>
        <w:pStyle w:val="Geenafstand"/>
        <w:rPr>
          <w:sz w:val="24"/>
          <w:szCs w:val="24"/>
          <w:lang w:val="en-GB"/>
        </w:rPr>
      </w:pPr>
      <w:r w:rsidRPr="00DC1A0B">
        <w:rPr>
          <w:sz w:val="24"/>
          <w:szCs w:val="24"/>
          <w:lang w:val="en-GB"/>
        </w:rPr>
        <w:t>Do not make sentences too long. The comma splice occurs when a comma is used to connect two independent/main clauses.</w:t>
      </w:r>
    </w:p>
    <w:p w14:paraId="027D12F6" w14:textId="77777777" w:rsidR="00544112" w:rsidRPr="00DC1A0B" w:rsidRDefault="00544112" w:rsidP="00544112">
      <w:pPr>
        <w:pStyle w:val="Geenafstand"/>
        <w:rPr>
          <w:rFonts w:cs="Times New Roman"/>
          <w:sz w:val="24"/>
          <w:szCs w:val="24"/>
          <w:lang w:val="en-GB" w:eastAsia="nl-BE"/>
        </w:rPr>
      </w:pPr>
      <w:r w:rsidRPr="00DC1A0B">
        <w:rPr>
          <w:rFonts w:cs="Times New Roman"/>
          <w:iCs/>
          <w:sz w:val="24"/>
          <w:szCs w:val="24"/>
          <w:lang w:val="en-GB" w:eastAsia="nl-BE"/>
        </w:rPr>
        <w:t>e.g. She is an outstanding student, she will go far</w:t>
      </w:r>
      <w:r w:rsidRPr="00DC1A0B">
        <w:rPr>
          <w:rFonts w:cs="Times New Roman"/>
          <w:sz w:val="24"/>
          <w:szCs w:val="24"/>
          <w:lang w:val="en-GB" w:eastAsia="nl-BE"/>
        </w:rPr>
        <w:t>.</w:t>
      </w:r>
    </w:p>
    <w:p w14:paraId="134D1C6B" w14:textId="77777777" w:rsidR="00544112" w:rsidRPr="00DC1A0B" w:rsidRDefault="00544112" w:rsidP="00544112">
      <w:pPr>
        <w:pStyle w:val="Geenafstand"/>
        <w:rPr>
          <w:rFonts w:cs="Times New Roman"/>
          <w:sz w:val="24"/>
          <w:szCs w:val="24"/>
          <w:lang w:val="en-GB" w:eastAsia="nl-BE"/>
        </w:rPr>
      </w:pPr>
      <w:r w:rsidRPr="00DC1A0B">
        <w:rPr>
          <w:rFonts w:cs="Times New Roman"/>
          <w:sz w:val="24"/>
          <w:szCs w:val="24"/>
          <w:lang w:val="en-GB" w:eastAsia="nl-BE"/>
        </w:rPr>
        <w:t>In this example the two clauses make sense on their own. Connecting them with a comma is incorrect:</w:t>
      </w:r>
    </w:p>
    <w:p w14:paraId="1047FF6E" w14:textId="77777777" w:rsidR="00544112" w:rsidRPr="00DC1A0B" w:rsidRDefault="00544112" w:rsidP="00544112">
      <w:pPr>
        <w:pStyle w:val="Geenafstand"/>
        <w:numPr>
          <w:ilvl w:val="0"/>
          <w:numId w:val="14"/>
        </w:numPr>
        <w:rPr>
          <w:sz w:val="24"/>
          <w:szCs w:val="24"/>
          <w:lang w:val="en-GB"/>
        </w:rPr>
      </w:pPr>
      <w:r w:rsidRPr="00DC1A0B">
        <w:rPr>
          <w:rFonts w:cs="Times New Roman"/>
          <w:iCs/>
          <w:sz w:val="24"/>
          <w:szCs w:val="24"/>
          <w:lang w:val="en-GB" w:eastAsia="nl-BE"/>
        </w:rPr>
        <w:t>She is an outstanding student. She will go far</w:t>
      </w:r>
      <w:r w:rsidRPr="00DC1A0B">
        <w:rPr>
          <w:rFonts w:cs="Times New Roman"/>
          <w:sz w:val="24"/>
          <w:szCs w:val="24"/>
          <w:lang w:val="en-GB" w:eastAsia="nl-BE"/>
        </w:rPr>
        <w:t>.</w:t>
      </w:r>
    </w:p>
    <w:bookmarkEnd w:id="266"/>
    <w:p w14:paraId="0EBB351A" w14:textId="351EDF2D" w:rsidR="00544112" w:rsidRDefault="00544112">
      <w:pPr>
        <w:pStyle w:val="Tekstopmerking"/>
      </w:pPr>
    </w:p>
  </w:comment>
  <w:comment w:id="290" w:author="Caroline Simon" w:date="2021-05-14T14:34:00Z" w:initials="CS">
    <w:p w14:paraId="1B0D3636" w14:textId="4E2F6BA9" w:rsidR="00544112" w:rsidRDefault="00544112">
      <w:pPr>
        <w:pStyle w:val="Tekstopmerking"/>
      </w:pPr>
      <w:r>
        <w:rPr>
          <w:rStyle w:val="Verwijzingopmerking"/>
        </w:rPr>
        <w:annotationRef/>
      </w:r>
      <w:r w:rsidRPr="00544112">
        <w:t xml:space="preserve">This does not work in an academic </w:t>
      </w:r>
      <w:proofErr w:type="spellStart"/>
      <w:r w:rsidRPr="00544112">
        <w:t>tekst</w:t>
      </w:r>
      <w:proofErr w:type="spellEnd"/>
      <w:r w:rsidRPr="00544112">
        <w:t xml:space="preserve">. You have to consider that these </w:t>
      </w:r>
      <w:proofErr w:type="spellStart"/>
      <w:r w:rsidRPr="00544112">
        <w:t>documnets</w:t>
      </w:r>
      <w:proofErr w:type="spellEnd"/>
      <w:r w:rsidRPr="00544112">
        <w:t xml:space="preserve"> are </w:t>
      </w:r>
      <w:proofErr w:type="spellStart"/>
      <w:r w:rsidRPr="00544112">
        <w:t>prineted</w:t>
      </w:r>
      <w:proofErr w:type="spellEnd"/>
      <w:r w:rsidRPr="00544112">
        <w:t xml:space="preserve"> on paper. </w:t>
      </w:r>
      <w:r>
        <w:t>You want to use the IEEE reference!</w:t>
      </w:r>
    </w:p>
  </w:comment>
  <w:comment w:id="430" w:author="Caroline Simon" w:date="2021-05-14T14:41:00Z" w:initials="CS">
    <w:p w14:paraId="7EC18E6F" w14:textId="77777777" w:rsidR="00B9594D" w:rsidRPr="00DC1A0B" w:rsidRDefault="00B9594D" w:rsidP="00B9594D">
      <w:pPr>
        <w:pStyle w:val="Kop4"/>
      </w:pPr>
      <w:r>
        <w:rPr>
          <w:rStyle w:val="Verwijzingopmerking"/>
        </w:rPr>
        <w:annotationRef/>
      </w:r>
      <w:r w:rsidRPr="00DC1A0B">
        <w:t>A vs. an</w:t>
      </w:r>
    </w:p>
    <w:p w14:paraId="62823228" w14:textId="77777777" w:rsidR="00B9594D" w:rsidRPr="00DC1A0B" w:rsidRDefault="00B9594D" w:rsidP="00B9594D">
      <w:pPr>
        <w:pStyle w:val="Geenafstand"/>
        <w:rPr>
          <w:sz w:val="24"/>
          <w:szCs w:val="24"/>
          <w:lang w:val="en-GB"/>
        </w:rPr>
      </w:pPr>
      <w:r w:rsidRPr="00DC1A0B">
        <w:rPr>
          <w:sz w:val="24"/>
          <w:szCs w:val="24"/>
          <w:lang w:val="en-GB"/>
        </w:rPr>
        <w:t>‘a’ is used before a consonant sound; ‘an’ is used before a vowel sound.</w:t>
      </w:r>
    </w:p>
    <w:p w14:paraId="37CB0FDC" w14:textId="77777777" w:rsidR="00B9594D" w:rsidRPr="00DC1A0B" w:rsidRDefault="00B9594D" w:rsidP="00B9594D">
      <w:pPr>
        <w:pStyle w:val="Geenafstand"/>
        <w:rPr>
          <w:sz w:val="24"/>
          <w:szCs w:val="24"/>
          <w:lang w:val="en-GB"/>
        </w:rPr>
      </w:pPr>
      <w:r w:rsidRPr="00DC1A0B">
        <w:rPr>
          <w:sz w:val="24"/>
          <w:szCs w:val="24"/>
          <w:lang w:val="en-GB"/>
        </w:rPr>
        <w:t>e.g. a car, a university, an apple, an HTTP server</w:t>
      </w:r>
    </w:p>
    <w:p w14:paraId="68A106D2" w14:textId="042C30E9" w:rsidR="00B9594D" w:rsidRPr="00B9594D" w:rsidRDefault="00B9594D">
      <w:pPr>
        <w:pStyle w:val="Tekstopmerking"/>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7CE5AC" w15:done="0"/>
  <w15:commentEx w15:paraId="2BE68A70" w15:done="0"/>
  <w15:commentEx w15:paraId="09A3D512" w15:done="1"/>
  <w15:commentEx w15:paraId="75FA90B1" w15:done="1"/>
  <w15:commentEx w15:paraId="66770BBE" w15:done="0"/>
  <w15:commentEx w15:paraId="3A8F19D1" w15:done="0"/>
  <w15:commentEx w15:paraId="619745EC" w15:done="0"/>
  <w15:commentEx w15:paraId="53EBF01F" w15:done="0"/>
  <w15:commentEx w15:paraId="0EBB351A" w15:done="0"/>
  <w15:commentEx w15:paraId="1B0D3636" w15:done="0"/>
  <w15:commentEx w15:paraId="68A106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90A90" w16cex:dateUtc="2021-05-14T12:41:00Z"/>
  <w16cex:commentExtensible w16cex:durableId="24490782" w16cex:dateUtc="2021-05-14T12:28:00Z"/>
  <w16cex:commentExtensible w16cex:durableId="24490790" w16cex:dateUtc="2021-05-14T12:28:00Z"/>
  <w16cex:commentExtensible w16cex:durableId="2449079D" w16cex:dateUtc="2021-05-14T12:28:00Z"/>
  <w16cex:commentExtensible w16cex:durableId="244907CB" w16cex:dateUtc="2021-05-14T12:29:00Z"/>
  <w16cex:commentExtensible w16cex:durableId="244907E4" w16cex:dateUtc="2021-05-14T12:29:00Z"/>
  <w16cex:commentExtensible w16cex:durableId="244907FF" w16cex:dateUtc="2021-05-14T12:30:00Z"/>
  <w16cex:commentExtensible w16cex:durableId="244908C1" w16cex:dateUtc="2021-05-14T12:33:00Z"/>
  <w16cex:commentExtensible w16cex:durableId="244908DB" w16cex:dateUtc="2021-05-14T12:34:00Z"/>
  <w16cex:commentExtensible w16cex:durableId="244908F8" w16cex:dateUtc="2021-05-14T12:34:00Z"/>
  <w16cex:commentExtensible w16cex:durableId="24490A83" w16cex:dateUtc="2021-05-14T1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7CE5AC" w16cid:durableId="24490A90"/>
  <w16cid:commentId w16cid:paraId="2BE68A70" w16cid:durableId="24490782"/>
  <w16cid:commentId w16cid:paraId="09A3D512" w16cid:durableId="24490790"/>
  <w16cid:commentId w16cid:paraId="75FA90B1" w16cid:durableId="2449079D"/>
  <w16cid:commentId w16cid:paraId="66770BBE" w16cid:durableId="244907CB"/>
  <w16cid:commentId w16cid:paraId="3A8F19D1" w16cid:durableId="244907E4"/>
  <w16cid:commentId w16cid:paraId="619745EC" w16cid:durableId="244907FF"/>
  <w16cid:commentId w16cid:paraId="53EBF01F" w16cid:durableId="244908C1"/>
  <w16cid:commentId w16cid:paraId="0EBB351A" w16cid:durableId="244908DB"/>
  <w16cid:commentId w16cid:paraId="1B0D3636" w16cid:durableId="244908F8"/>
  <w16cid:commentId w16cid:paraId="68A106D2" w16cid:durableId="24490A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F47BB" w14:textId="77777777" w:rsidR="00535050" w:rsidRDefault="00535050">
      <w:pPr>
        <w:spacing w:after="0"/>
      </w:pPr>
      <w:r>
        <w:separator/>
      </w:r>
    </w:p>
  </w:endnote>
  <w:endnote w:type="continuationSeparator" w:id="0">
    <w:p w14:paraId="38F6B8D2" w14:textId="77777777" w:rsidR="00535050" w:rsidRDefault="0053505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D99C723-4161-4A90-AD3F-78479250AC55}"/>
    <w:embedBold r:id="rId2" w:fontKey="{9FCA7C95-20D0-492F-B886-DA2881583636}"/>
    <w:embedItalic r:id="rId3" w:fontKey="{1E98EDD1-8EAE-4D9D-98AF-1412A0FD5A09}"/>
  </w:font>
  <w:font w:name="Calibri Light">
    <w:panose1 w:val="020F0302020204030204"/>
    <w:charset w:val="00"/>
    <w:family w:val="swiss"/>
    <w:pitch w:val="variable"/>
    <w:sig w:usb0="E4002EFF" w:usb1="C000247B" w:usb2="00000009" w:usb3="00000000" w:csb0="000001FF" w:csb1="00000000"/>
    <w:embedRegular r:id="rId4" w:fontKey="{E705667F-2405-48FF-8C99-BAB836256249}"/>
    <w:embedItalic r:id="rId5" w:fontKey="{8C30CA50-C371-41EE-9B9E-F4E3E5E418E7}"/>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6" w:fontKey="{0DCCC117-2C27-422C-835A-A714F47C225B}"/>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embedRegular r:id="rId7" w:fontKey="{6B9A049E-2BCB-4DC9-A5F3-1767BB391923}"/>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821F2" w14:textId="77777777" w:rsidR="00535050" w:rsidRDefault="00535050">
      <w:pPr>
        <w:spacing w:after="0"/>
      </w:pPr>
      <w:r>
        <w:separator/>
      </w:r>
    </w:p>
  </w:footnote>
  <w:footnote w:type="continuationSeparator" w:id="0">
    <w:p w14:paraId="64541B09" w14:textId="77777777" w:rsidR="00535050" w:rsidRDefault="0053505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 xml:space="preserve">Project </w:t>
    </w:r>
    <w:proofErr w:type="spellStart"/>
    <w:r w:rsidRPr="00F468D1">
      <w:rPr>
        <w:sz w:val="28"/>
        <w:szCs w:val="28"/>
      </w:rPr>
      <w:t>Ontwerpen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B3BDE"/>
    <w:multiLevelType w:val="hybridMultilevel"/>
    <w:tmpl w:val="5EE2675A"/>
    <w:lvl w:ilvl="0" w:tplc="4E88097A">
      <w:start w:val="1"/>
      <w:numFmt w:val="bullet"/>
      <w:pStyle w:val="Opsommingbullets"/>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1CD12936"/>
    <w:multiLevelType w:val="hybridMultilevel"/>
    <w:tmpl w:val="78B88C62"/>
    <w:lvl w:ilvl="0" w:tplc="FB161D7E">
      <w:numFmt w:val="bullet"/>
      <w:lvlText w:val=""/>
      <w:lvlJc w:val="left"/>
      <w:pPr>
        <w:ind w:left="720" w:hanging="360"/>
      </w:pPr>
      <w:rPr>
        <w:rFonts w:ascii="Wingdings" w:eastAsia="Calibri" w:hAnsi="Wingdings"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7" w15:restartNumberingAfterBreak="0">
    <w:nsid w:val="45453E34"/>
    <w:multiLevelType w:val="hybridMultilevel"/>
    <w:tmpl w:val="7BA876C0"/>
    <w:lvl w:ilvl="0" w:tplc="92F8A482">
      <w:numFmt w:val="bullet"/>
      <w:lvlText w:val=""/>
      <w:lvlJc w:val="left"/>
      <w:pPr>
        <w:ind w:left="720" w:hanging="360"/>
      </w:pPr>
      <w:rPr>
        <w:rFonts w:ascii="Wingdings" w:eastAsiaTheme="minorEastAsia" w:hAnsi="Wingdings"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46FF5ECC"/>
    <w:multiLevelType w:val="multilevel"/>
    <w:tmpl w:val="7C9850CC"/>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1"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2"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abstractNumId w:val="8"/>
  </w:num>
  <w:num w:numId="2">
    <w:abstractNumId w:val="11"/>
  </w:num>
  <w:num w:numId="3">
    <w:abstractNumId w:val="5"/>
  </w:num>
  <w:num w:numId="4">
    <w:abstractNumId w:val="10"/>
  </w:num>
  <w:num w:numId="5">
    <w:abstractNumId w:val="6"/>
  </w:num>
  <w:num w:numId="6">
    <w:abstractNumId w:val="13"/>
  </w:num>
  <w:num w:numId="7">
    <w:abstractNumId w:val="4"/>
  </w:num>
  <w:num w:numId="8">
    <w:abstractNumId w:val="1"/>
  </w:num>
  <w:num w:numId="9">
    <w:abstractNumId w:val="9"/>
  </w:num>
  <w:num w:numId="10">
    <w:abstractNumId w:val="2"/>
  </w:num>
  <w:num w:numId="11">
    <w:abstractNumId w:val="12"/>
  </w:num>
  <w:num w:numId="12">
    <w:abstractNumId w:val="0"/>
  </w:num>
  <w:num w:numId="13">
    <w:abstractNumId w:val="3"/>
  </w:num>
  <w:num w:numId="14">
    <w:abstractNumId w:val="7"/>
  </w:num>
  <w:num w:numId="15">
    <w:abstractNumId w:val="8"/>
  </w:num>
  <w:num w:numId="16">
    <w:abstractNumId w:val="8"/>
  </w:num>
  <w:num w:numId="17">
    <w:abstractNumId w:val="8"/>
  </w:num>
  <w:num w:numId="18">
    <w:abstractNumId w:val="8"/>
  </w:num>
  <w:num w:numId="1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roline Simon">
    <w15:presenceInfo w15:providerId="AD" w15:userId="S::20002928@PXL.BE::924abd72-9074-44e9-9b2a-cf60b1ca04d6"/>
  </w15:person>
  <w15:person w15:author="Sam Mentens">
    <w15:presenceInfo w15:providerId="None" w15:userId="Sam Mente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trackRevisions/>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00454"/>
    <w:rsid w:val="00005E30"/>
    <w:rsid w:val="00013E32"/>
    <w:rsid w:val="000242C7"/>
    <w:rsid w:val="00045890"/>
    <w:rsid w:val="00053D07"/>
    <w:rsid w:val="00076DED"/>
    <w:rsid w:val="000B62C0"/>
    <w:rsid w:val="000C0D21"/>
    <w:rsid w:val="000C7F52"/>
    <w:rsid w:val="000E4588"/>
    <w:rsid w:val="000F4066"/>
    <w:rsid w:val="000F70AC"/>
    <w:rsid w:val="00115C33"/>
    <w:rsid w:val="00124EE1"/>
    <w:rsid w:val="00126905"/>
    <w:rsid w:val="00132711"/>
    <w:rsid w:val="001413B5"/>
    <w:rsid w:val="001449A4"/>
    <w:rsid w:val="001466CE"/>
    <w:rsid w:val="0017358E"/>
    <w:rsid w:val="001962A2"/>
    <w:rsid w:val="001976DD"/>
    <w:rsid w:val="001A5142"/>
    <w:rsid w:val="001B052D"/>
    <w:rsid w:val="001C5DB5"/>
    <w:rsid w:val="001C7987"/>
    <w:rsid w:val="001E3BB0"/>
    <w:rsid w:val="001E5482"/>
    <w:rsid w:val="001E5DE7"/>
    <w:rsid w:val="001F6237"/>
    <w:rsid w:val="00207251"/>
    <w:rsid w:val="00220AA4"/>
    <w:rsid w:val="002300C5"/>
    <w:rsid w:val="00242103"/>
    <w:rsid w:val="00242AE9"/>
    <w:rsid w:val="00264381"/>
    <w:rsid w:val="002667D3"/>
    <w:rsid w:val="00267FEE"/>
    <w:rsid w:val="00274BEA"/>
    <w:rsid w:val="0028759D"/>
    <w:rsid w:val="002D524A"/>
    <w:rsid w:val="002F0A7D"/>
    <w:rsid w:val="002F5233"/>
    <w:rsid w:val="003015F4"/>
    <w:rsid w:val="00306820"/>
    <w:rsid w:val="0031036F"/>
    <w:rsid w:val="00311763"/>
    <w:rsid w:val="0031693E"/>
    <w:rsid w:val="00316D01"/>
    <w:rsid w:val="003272F8"/>
    <w:rsid w:val="00330826"/>
    <w:rsid w:val="00340E9A"/>
    <w:rsid w:val="00342013"/>
    <w:rsid w:val="00343EF2"/>
    <w:rsid w:val="0035037F"/>
    <w:rsid w:val="00357997"/>
    <w:rsid w:val="00367B1B"/>
    <w:rsid w:val="00372576"/>
    <w:rsid w:val="0037674A"/>
    <w:rsid w:val="003768F0"/>
    <w:rsid w:val="00397822"/>
    <w:rsid w:val="00397AFD"/>
    <w:rsid w:val="00397B89"/>
    <w:rsid w:val="003A4AEA"/>
    <w:rsid w:val="003C2DD8"/>
    <w:rsid w:val="003D3520"/>
    <w:rsid w:val="003E39A6"/>
    <w:rsid w:val="003F669C"/>
    <w:rsid w:val="004024B7"/>
    <w:rsid w:val="0043692B"/>
    <w:rsid w:val="00436A8A"/>
    <w:rsid w:val="004704CC"/>
    <w:rsid w:val="004747CE"/>
    <w:rsid w:val="00486865"/>
    <w:rsid w:val="00490A8F"/>
    <w:rsid w:val="00497941"/>
    <w:rsid w:val="004A3FE7"/>
    <w:rsid w:val="004A4AE0"/>
    <w:rsid w:val="004A4E60"/>
    <w:rsid w:val="004B2A04"/>
    <w:rsid w:val="004B32CB"/>
    <w:rsid w:val="004B7626"/>
    <w:rsid w:val="004C7108"/>
    <w:rsid w:val="004C74CB"/>
    <w:rsid w:val="004D037C"/>
    <w:rsid w:val="004D3360"/>
    <w:rsid w:val="004D7977"/>
    <w:rsid w:val="004E03E9"/>
    <w:rsid w:val="004E3B65"/>
    <w:rsid w:val="004F4280"/>
    <w:rsid w:val="00506702"/>
    <w:rsid w:val="00530704"/>
    <w:rsid w:val="00532362"/>
    <w:rsid w:val="0053406D"/>
    <w:rsid w:val="00535050"/>
    <w:rsid w:val="00542D6B"/>
    <w:rsid w:val="00544112"/>
    <w:rsid w:val="005462E2"/>
    <w:rsid w:val="00546C1A"/>
    <w:rsid w:val="00554BF7"/>
    <w:rsid w:val="00560974"/>
    <w:rsid w:val="00562C2E"/>
    <w:rsid w:val="00562DA2"/>
    <w:rsid w:val="00564B65"/>
    <w:rsid w:val="0057088C"/>
    <w:rsid w:val="00582E7E"/>
    <w:rsid w:val="0058315E"/>
    <w:rsid w:val="005905AB"/>
    <w:rsid w:val="005911CA"/>
    <w:rsid w:val="005A30AD"/>
    <w:rsid w:val="005A72DB"/>
    <w:rsid w:val="005B0468"/>
    <w:rsid w:val="005D18A2"/>
    <w:rsid w:val="005D431C"/>
    <w:rsid w:val="005E103B"/>
    <w:rsid w:val="005F20A9"/>
    <w:rsid w:val="00610803"/>
    <w:rsid w:val="006265B1"/>
    <w:rsid w:val="00641B16"/>
    <w:rsid w:val="006525FF"/>
    <w:rsid w:val="00674A7D"/>
    <w:rsid w:val="006A7B9A"/>
    <w:rsid w:val="006D5344"/>
    <w:rsid w:val="006E52CD"/>
    <w:rsid w:val="006F4006"/>
    <w:rsid w:val="006F6D96"/>
    <w:rsid w:val="007153DC"/>
    <w:rsid w:val="00723173"/>
    <w:rsid w:val="00743F14"/>
    <w:rsid w:val="00746AED"/>
    <w:rsid w:val="00764FB5"/>
    <w:rsid w:val="00775AF2"/>
    <w:rsid w:val="00787A46"/>
    <w:rsid w:val="00791AA9"/>
    <w:rsid w:val="0079382B"/>
    <w:rsid w:val="00795A08"/>
    <w:rsid w:val="007B0F7B"/>
    <w:rsid w:val="007B499D"/>
    <w:rsid w:val="007C28B7"/>
    <w:rsid w:val="007C46EF"/>
    <w:rsid w:val="007F7B05"/>
    <w:rsid w:val="00802F06"/>
    <w:rsid w:val="0086299A"/>
    <w:rsid w:val="008717E1"/>
    <w:rsid w:val="008756A3"/>
    <w:rsid w:val="008A583B"/>
    <w:rsid w:val="008B6763"/>
    <w:rsid w:val="008D2492"/>
    <w:rsid w:val="008E5D4A"/>
    <w:rsid w:val="008F1389"/>
    <w:rsid w:val="009029BC"/>
    <w:rsid w:val="009032B0"/>
    <w:rsid w:val="00911E85"/>
    <w:rsid w:val="00917EBC"/>
    <w:rsid w:val="00927ACA"/>
    <w:rsid w:val="00946D5A"/>
    <w:rsid w:val="009500BC"/>
    <w:rsid w:val="009603E0"/>
    <w:rsid w:val="0098385E"/>
    <w:rsid w:val="00983FBE"/>
    <w:rsid w:val="00986DB2"/>
    <w:rsid w:val="009B2046"/>
    <w:rsid w:val="009D5D4E"/>
    <w:rsid w:val="009D6487"/>
    <w:rsid w:val="009E2B97"/>
    <w:rsid w:val="009E7319"/>
    <w:rsid w:val="009F3096"/>
    <w:rsid w:val="00A01A19"/>
    <w:rsid w:val="00A14FA5"/>
    <w:rsid w:val="00A24E52"/>
    <w:rsid w:val="00A316AB"/>
    <w:rsid w:val="00A36F95"/>
    <w:rsid w:val="00A43B92"/>
    <w:rsid w:val="00A44E88"/>
    <w:rsid w:val="00A62265"/>
    <w:rsid w:val="00A72E75"/>
    <w:rsid w:val="00A82EB2"/>
    <w:rsid w:val="00AE78E0"/>
    <w:rsid w:val="00AF23D2"/>
    <w:rsid w:val="00B16C00"/>
    <w:rsid w:val="00B241F5"/>
    <w:rsid w:val="00B2487E"/>
    <w:rsid w:val="00B308C6"/>
    <w:rsid w:val="00B4539B"/>
    <w:rsid w:val="00B4559A"/>
    <w:rsid w:val="00B45935"/>
    <w:rsid w:val="00B51C7E"/>
    <w:rsid w:val="00B60643"/>
    <w:rsid w:val="00B61832"/>
    <w:rsid w:val="00B63B1A"/>
    <w:rsid w:val="00B66E0E"/>
    <w:rsid w:val="00B82C6C"/>
    <w:rsid w:val="00B86B81"/>
    <w:rsid w:val="00B927A0"/>
    <w:rsid w:val="00B9594D"/>
    <w:rsid w:val="00BA2EFF"/>
    <w:rsid w:val="00BA30F7"/>
    <w:rsid w:val="00BB31DA"/>
    <w:rsid w:val="00BC282A"/>
    <w:rsid w:val="00BE6CC4"/>
    <w:rsid w:val="00C04DC3"/>
    <w:rsid w:val="00C06879"/>
    <w:rsid w:val="00C10772"/>
    <w:rsid w:val="00C35CF9"/>
    <w:rsid w:val="00C46087"/>
    <w:rsid w:val="00C75ED9"/>
    <w:rsid w:val="00C760F3"/>
    <w:rsid w:val="00C84E11"/>
    <w:rsid w:val="00C84E2A"/>
    <w:rsid w:val="00C9227B"/>
    <w:rsid w:val="00CA0EB8"/>
    <w:rsid w:val="00CA66FF"/>
    <w:rsid w:val="00CB0F63"/>
    <w:rsid w:val="00CB18F8"/>
    <w:rsid w:val="00CC3EB9"/>
    <w:rsid w:val="00CE314A"/>
    <w:rsid w:val="00CE3393"/>
    <w:rsid w:val="00CF4DB0"/>
    <w:rsid w:val="00D2270E"/>
    <w:rsid w:val="00D3431B"/>
    <w:rsid w:val="00D55663"/>
    <w:rsid w:val="00DA407E"/>
    <w:rsid w:val="00DB00CE"/>
    <w:rsid w:val="00DD3270"/>
    <w:rsid w:val="00DD615D"/>
    <w:rsid w:val="00E16C0D"/>
    <w:rsid w:val="00E2303C"/>
    <w:rsid w:val="00E464C5"/>
    <w:rsid w:val="00E501EB"/>
    <w:rsid w:val="00E55595"/>
    <w:rsid w:val="00E5676A"/>
    <w:rsid w:val="00E733DE"/>
    <w:rsid w:val="00E73CB5"/>
    <w:rsid w:val="00E97F70"/>
    <w:rsid w:val="00EA09B3"/>
    <w:rsid w:val="00EB0060"/>
    <w:rsid w:val="00ED08F4"/>
    <w:rsid w:val="00ED2C3B"/>
    <w:rsid w:val="00ED7019"/>
    <w:rsid w:val="00EE775C"/>
    <w:rsid w:val="00F00AF9"/>
    <w:rsid w:val="00F2196B"/>
    <w:rsid w:val="00F311CE"/>
    <w:rsid w:val="00F4464D"/>
    <w:rsid w:val="00F468D1"/>
    <w:rsid w:val="00F62C5D"/>
    <w:rsid w:val="00F83C02"/>
    <w:rsid w:val="00F86D79"/>
    <w:rsid w:val="00FC0643"/>
    <w:rsid w:val="00FC1B41"/>
    <w:rsid w:val="00FD4688"/>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uiPriority w:val="34"/>
    <w:qFormat/>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uiPriority w:val="99"/>
    <w:rPr>
      <w:sz w:val="20"/>
      <w:szCs w:val="20"/>
    </w:rPr>
  </w:style>
  <w:style w:type="character" w:customStyle="1" w:styleId="TekstopmerkingChar">
    <w:name w:val="Tekst opmerking Char"/>
    <w:basedOn w:val="Standaardalinea-lettertype"/>
    <w:uiPriority w:val="99"/>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table" w:styleId="Tabelraster">
    <w:name w:val="Table Grid"/>
    <w:basedOn w:val="Standaardtabel"/>
    <w:uiPriority w:val="39"/>
    <w:rsid w:val="004868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adruk">
    <w:name w:val="Emphasis"/>
    <w:basedOn w:val="Standaardalinea-lettertype"/>
    <w:uiPriority w:val="20"/>
    <w:qFormat/>
    <w:rsid w:val="00582E7E"/>
    <w:rPr>
      <w:i/>
      <w:iCs/>
    </w:rPr>
  </w:style>
  <w:style w:type="paragraph" w:customStyle="1" w:styleId="Opsommingbullets">
    <w:name w:val="Opsomming bullets"/>
    <w:basedOn w:val="Lijstalinea"/>
    <w:autoRedefine/>
    <w:qFormat/>
    <w:rsid w:val="00544112"/>
    <w:pPr>
      <w:numPr>
        <w:numId w:val="12"/>
      </w:numPr>
      <w:suppressAutoHyphens w:val="0"/>
      <w:autoSpaceDN/>
      <w:spacing w:after="0"/>
      <w:contextualSpacing/>
      <w:jc w:val="left"/>
      <w:textAlignment w:val="auto"/>
    </w:pPr>
    <w:rPr>
      <w:rFonts w:asciiTheme="minorHAnsi" w:eastAsia="Times New Roman" w:hAnsiTheme="minorHAnsi" w:cstheme="minorHAnsi"/>
      <w:color w:val="auto"/>
      <w:sz w:val="20"/>
      <w:szCs w:val="20"/>
      <w:lang w:val="nl-BE" w:eastAsia="nl-BE"/>
    </w:rPr>
  </w:style>
  <w:style w:type="paragraph" w:styleId="Geenafstand">
    <w:name w:val="No Spacing"/>
    <w:link w:val="GeenafstandChar"/>
    <w:uiPriority w:val="1"/>
    <w:qFormat/>
    <w:rsid w:val="00544112"/>
    <w:pPr>
      <w:autoSpaceDN/>
      <w:spacing w:after="0" w:line="240" w:lineRule="auto"/>
      <w:textAlignment w:val="auto"/>
    </w:pPr>
    <w:rPr>
      <w:rFonts w:asciiTheme="minorHAnsi" w:eastAsiaTheme="minorHAnsi" w:hAnsiTheme="minorHAnsi" w:cstheme="minorBidi"/>
      <w:lang w:val="nl-BE"/>
    </w:rPr>
  </w:style>
  <w:style w:type="character" w:customStyle="1" w:styleId="GeenafstandChar">
    <w:name w:val="Geen afstand Char"/>
    <w:basedOn w:val="Standaardalinea-lettertype"/>
    <w:link w:val="Geenafstand"/>
    <w:uiPriority w:val="1"/>
    <w:rsid w:val="00544112"/>
    <w:rPr>
      <w:rFonts w:asciiTheme="minorHAnsi" w:eastAsiaTheme="minorHAnsi" w:hAnsiTheme="minorHAnsi" w:cstheme="minorBidi"/>
      <w:lang w:val="nl-BE"/>
    </w:rPr>
  </w:style>
  <w:style w:type="paragraph" w:styleId="Bijschrift">
    <w:name w:val="caption"/>
    <w:basedOn w:val="Standaard"/>
    <w:next w:val="Standaard"/>
    <w:uiPriority w:val="35"/>
    <w:unhideWhenUsed/>
    <w:qFormat/>
    <w:rsid w:val="00013E32"/>
    <w:pPr>
      <w:spacing w:after="200"/>
    </w:pPr>
    <w:rPr>
      <w:i/>
      <w:iCs/>
      <w:color w:val="44546A" w:themeColor="text2"/>
      <w:sz w:val="18"/>
      <w:szCs w:val="18"/>
    </w:rPr>
  </w:style>
  <w:style w:type="paragraph" w:styleId="Bibliografie">
    <w:name w:val="Bibliography"/>
    <w:basedOn w:val="Standaard"/>
    <w:next w:val="Standaard"/>
    <w:uiPriority w:val="37"/>
    <w:unhideWhenUsed/>
    <w:rsid w:val="003768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24509">
      <w:bodyDiv w:val="1"/>
      <w:marLeft w:val="0"/>
      <w:marRight w:val="0"/>
      <w:marTop w:val="0"/>
      <w:marBottom w:val="0"/>
      <w:divBdr>
        <w:top w:val="none" w:sz="0" w:space="0" w:color="auto"/>
        <w:left w:val="none" w:sz="0" w:space="0" w:color="auto"/>
        <w:bottom w:val="none" w:sz="0" w:space="0" w:color="auto"/>
        <w:right w:val="none" w:sz="0" w:space="0" w:color="auto"/>
      </w:divBdr>
    </w:div>
    <w:div w:id="243926124">
      <w:bodyDiv w:val="1"/>
      <w:marLeft w:val="0"/>
      <w:marRight w:val="0"/>
      <w:marTop w:val="0"/>
      <w:marBottom w:val="0"/>
      <w:divBdr>
        <w:top w:val="none" w:sz="0" w:space="0" w:color="auto"/>
        <w:left w:val="none" w:sz="0" w:space="0" w:color="auto"/>
        <w:bottom w:val="none" w:sz="0" w:space="0" w:color="auto"/>
        <w:right w:val="none" w:sz="0" w:space="0" w:color="auto"/>
      </w:divBdr>
    </w:div>
    <w:div w:id="292710001">
      <w:bodyDiv w:val="1"/>
      <w:marLeft w:val="0"/>
      <w:marRight w:val="0"/>
      <w:marTop w:val="0"/>
      <w:marBottom w:val="0"/>
      <w:divBdr>
        <w:top w:val="none" w:sz="0" w:space="0" w:color="auto"/>
        <w:left w:val="none" w:sz="0" w:space="0" w:color="auto"/>
        <w:bottom w:val="none" w:sz="0" w:space="0" w:color="auto"/>
        <w:right w:val="none" w:sz="0" w:space="0" w:color="auto"/>
      </w:divBdr>
    </w:div>
    <w:div w:id="470177470">
      <w:bodyDiv w:val="1"/>
      <w:marLeft w:val="0"/>
      <w:marRight w:val="0"/>
      <w:marTop w:val="0"/>
      <w:marBottom w:val="0"/>
      <w:divBdr>
        <w:top w:val="none" w:sz="0" w:space="0" w:color="auto"/>
        <w:left w:val="none" w:sz="0" w:space="0" w:color="auto"/>
        <w:bottom w:val="none" w:sz="0" w:space="0" w:color="auto"/>
        <w:right w:val="none" w:sz="0" w:space="0" w:color="auto"/>
      </w:divBdr>
    </w:div>
    <w:div w:id="486823653">
      <w:bodyDiv w:val="1"/>
      <w:marLeft w:val="0"/>
      <w:marRight w:val="0"/>
      <w:marTop w:val="0"/>
      <w:marBottom w:val="0"/>
      <w:divBdr>
        <w:top w:val="none" w:sz="0" w:space="0" w:color="auto"/>
        <w:left w:val="none" w:sz="0" w:space="0" w:color="auto"/>
        <w:bottom w:val="none" w:sz="0" w:space="0" w:color="auto"/>
        <w:right w:val="none" w:sz="0" w:space="0" w:color="auto"/>
      </w:divBdr>
    </w:div>
    <w:div w:id="615217478">
      <w:bodyDiv w:val="1"/>
      <w:marLeft w:val="0"/>
      <w:marRight w:val="0"/>
      <w:marTop w:val="0"/>
      <w:marBottom w:val="0"/>
      <w:divBdr>
        <w:top w:val="none" w:sz="0" w:space="0" w:color="auto"/>
        <w:left w:val="none" w:sz="0" w:space="0" w:color="auto"/>
        <w:bottom w:val="none" w:sz="0" w:space="0" w:color="auto"/>
        <w:right w:val="none" w:sz="0" w:space="0" w:color="auto"/>
      </w:divBdr>
    </w:div>
    <w:div w:id="747923751">
      <w:bodyDiv w:val="1"/>
      <w:marLeft w:val="0"/>
      <w:marRight w:val="0"/>
      <w:marTop w:val="0"/>
      <w:marBottom w:val="0"/>
      <w:divBdr>
        <w:top w:val="none" w:sz="0" w:space="0" w:color="auto"/>
        <w:left w:val="none" w:sz="0" w:space="0" w:color="auto"/>
        <w:bottom w:val="none" w:sz="0" w:space="0" w:color="auto"/>
        <w:right w:val="none" w:sz="0" w:space="0" w:color="auto"/>
      </w:divBdr>
    </w:div>
    <w:div w:id="757865017">
      <w:bodyDiv w:val="1"/>
      <w:marLeft w:val="0"/>
      <w:marRight w:val="0"/>
      <w:marTop w:val="0"/>
      <w:marBottom w:val="0"/>
      <w:divBdr>
        <w:top w:val="none" w:sz="0" w:space="0" w:color="auto"/>
        <w:left w:val="none" w:sz="0" w:space="0" w:color="auto"/>
        <w:bottom w:val="none" w:sz="0" w:space="0" w:color="auto"/>
        <w:right w:val="none" w:sz="0" w:space="0" w:color="auto"/>
      </w:divBdr>
    </w:div>
    <w:div w:id="824010502">
      <w:bodyDiv w:val="1"/>
      <w:marLeft w:val="0"/>
      <w:marRight w:val="0"/>
      <w:marTop w:val="0"/>
      <w:marBottom w:val="0"/>
      <w:divBdr>
        <w:top w:val="none" w:sz="0" w:space="0" w:color="auto"/>
        <w:left w:val="none" w:sz="0" w:space="0" w:color="auto"/>
        <w:bottom w:val="none" w:sz="0" w:space="0" w:color="auto"/>
        <w:right w:val="none" w:sz="0" w:space="0" w:color="auto"/>
      </w:divBdr>
    </w:div>
    <w:div w:id="876625483">
      <w:bodyDiv w:val="1"/>
      <w:marLeft w:val="0"/>
      <w:marRight w:val="0"/>
      <w:marTop w:val="0"/>
      <w:marBottom w:val="0"/>
      <w:divBdr>
        <w:top w:val="none" w:sz="0" w:space="0" w:color="auto"/>
        <w:left w:val="none" w:sz="0" w:space="0" w:color="auto"/>
        <w:bottom w:val="none" w:sz="0" w:space="0" w:color="auto"/>
        <w:right w:val="none" w:sz="0" w:space="0" w:color="auto"/>
      </w:divBdr>
    </w:div>
    <w:div w:id="905803425">
      <w:bodyDiv w:val="1"/>
      <w:marLeft w:val="0"/>
      <w:marRight w:val="0"/>
      <w:marTop w:val="0"/>
      <w:marBottom w:val="0"/>
      <w:divBdr>
        <w:top w:val="none" w:sz="0" w:space="0" w:color="auto"/>
        <w:left w:val="none" w:sz="0" w:space="0" w:color="auto"/>
        <w:bottom w:val="none" w:sz="0" w:space="0" w:color="auto"/>
        <w:right w:val="none" w:sz="0" w:space="0" w:color="auto"/>
      </w:divBdr>
    </w:div>
    <w:div w:id="909852361">
      <w:bodyDiv w:val="1"/>
      <w:marLeft w:val="0"/>
      <w:marRight w:val="0"/>
      <w:marTop w:val="0"/>
      <w:marBottom w:val="0"/>
      <w:divBdr>
        <w:top w:val="none" w:sz="0" w:space="0" w:color="auto"/>
        <w:left w:val="none" w:sz="0" w:space="0" w:color="auto"/>
        <w:bottom w:val="none" w:sz="0" w:space="0" w:color="auto"/>
        <w:right w:val="none" w:sz="0" w:space="0" w:color="auto"/>
      </w:divBdr>
    </w:div>
    <w:div w:id="963729194">
      <w:bodyDiv w:val="1"/>
      <w:marLeft w:val="0"/>
      <w:marRight w:val="0"/>
      <w:marTop w:val="0"/>
      <w:marBottom w:val="0"/>
      <w:divBdr>
        <w:top w:val="none" w:sz="0" w:space="0" w:color="auto"/>
        <w:left w:val="none" w:sz="0" w:space="0" w:color="auto"/>
        <w:bottom w:val="none" w:sz="0" w:space="0" w:color="auto"/>
        <w:right w:val="none" w:sz="0" w:space="0" w:color="auto"/>
      </w:divBdr>
    </w:div>
    <w:div w:id="975069162">
      <w:bodyDiv w:val="1"/>
      <w:marLeft w:val="0"/>
      <w:marRight w:val="0"/>
      <w:marTop w:val="0"/>
      <w:marBottom w:val="0"/>
      <w:divBdr>
        <w:top w:val="none" w:sz="0" w:space="0" w:color="auto"/>
        <w:left w:val="none" w:sz="0" w:space="0" w:color="auto"/>
        <w:bottom w:val="none" w:sz="0" w:space="0" w:color="auto"/>
        <w:right w:val="none" w:sz="0" w:space="0" w:color="auto"/>
      </w:divBdr>
    </w:div>
    <w:div w:id="987899588">
      <w:bodyDiv w:val="1"/>
      <w:marLeft w:val="0"/>
      <w:marRight w:val="0"/>
      <w:marTop w:val="0"/>
      <w:marBottom w:val="0"/>
      <w:divBdr>
        <w:top w:val="none" w:sz="0" w:space="0" w:color="auto"/>
        <w:left w:val="none" w:sz="0" w:space="0" w:color="auto"/>
        <w:bottom w:val="none" w:sz="0" w:space="0" w:color="auto"/>
        <w:right w:val="none" w:sz="0" w:space="0" w:color="auto"/>
      </w:divBdr>
    </w:div>
    <w:div w:id="1037317830">
      <w:bodyDiv w:val="1"/>
      <w:marLeft w:val="0"/>
      <w:marRight w:val="0"/>
      <w:marTop w:val="0"/>
      <w:marBottom w:val="0"/>
      <w:divBdr>
        <w:top w:val="none" w:sz="0" w:space="0" w:color="auto"/>
        <w:left w:val="none" w:sz="0" w:space="0" w:color="auto"/>
        <w:bottom w:val="none" w:sz="0" w:space="0" w:color="auto"/>
        <w:right w:val="none" w:sz="0" w:space="0" w:color="auto"/>
      </w:divBdr>
    </w:div>
    <w:div w:id="1040931900">
      <w:bodyDiv w:val="1"/>
      <w:marLeft w:val="0"/>
      <w:marRight w:val="0"/>
      <w:marTop w:val="0"/>
      <w:marBottom w:val="0"/>
      <w:divBdr>
        <w:top w:val="none" w:sz="0" w:space="0" w:color="auto"/>
        <w:left w:val="none" w:sz="0" w:space="0" w:color="auto"/>
        <w:bottom w:val="none" w:sz="0" w:space="0" w:color="auto"/>
        <w:right w:val="none" w:sz="0" w:space="0" w:color="auto"/>
      </w:divBdr>
    </w:div>
    <w:div w:id="1098523237">
      <w:bodyDiv w:val="1"/>
      <w:marLeft w:val="0"/>
      <w:marRight w:val="0"/>
      <w:marTop w:val="0"/>
      <w:marBottom w:val="0"/>
      <w:divBdr>
        <w:top w:val="none" w:sz="0" w:space="0" w:color="auto"/>
        <w:left w:val="none" w:sz="0" w:space="0" w:color="auto"/>
        <w:bottom w:val="none" w:sz="0" w:space="0" w:color="auto"/>
        <w:right w:val="none" w:sz="0" w:space="0" w:color="auto"/>
      </w:divBdr>
    </w:div>
    <w:div w:id="1104182137">
      <w:bodyDiv w:val="1"/>
      <w:marLeft w:val="0"/>
      <w:marRight w:val="0"/>
      <w:marTop w:val="0"/>
      <w:marBottom w:val="0"/>
      <w:divBdr>
        <w:top w:val="none" w:sz="0" w:space="0" w:color="auto"/>
        <w:left w:val="none" w:sz="0" w:space="0" w:color="auto"/>
        <w:bottom w:val="none" w:sz="0" w:space="0" w:color="auto"/>
        <w:right w:val="none" w:sz="0" w:space="0" w:color="auto"/>
      </w:divBdr>
    </w:div>
    <w:div w:id="1244487388">
      <w:bodyDiv w:val="1"/>
      <w:marLeft w:val="0"/>
      <w:marRight w:val="0"/>
      <w:marTop w:val="0"/>
      <w:marBottom w:val="0"/>
      <w:divBdr>
        <w:top w:val="none" w:sz="0" w:space="0" w:color="auto"/>
        <w:left w:val="none" w:sz="0" w:space="0" w:color="auto"/>
        <w:bottom w:val="none" w:sz="0" w:space="0" w:color="auto"/>
        <w:right w:val="none" w:sz="0" w:space="0" w:color="auto"/>
      </w:divBdr>
    </w:div>
    <w:div w:id="1334605270">
      <w:bodyDiv w:val="1"/>
      <w:marLeft w:val="0"/>
      <w:marRight w:val="0"/>
      <w:marTop w:val="0"/>
      <w:marBottom w:val="0"/>
      <w:divBdr>
        <w:top w:val="none" w:sz="0" w:space="0" w:color="auto"/>
        <w:left w:val="none" w:sz="0" w:space="0" w:color="auto"/>
        <w:bottom w:val="none" w:sz="0" w:space="0" w:color="auto"/>
        <w:right w:val="none" w:sz="0" w:space="0" w:color="auto"/>
      </w:divBdr>
    </w:div>
    <w:div w:id="1341548631">
      <w:bodyDiv w:val="1"/>
      <w:marLeft w:val="0"/>
      <w:marRight w:val="0"/>
      <w:marTop w:val="0"/>
      <w:marBottom w:val="0"/>
      <w:divBdr>
        <w:top w:val="none" w:sz="0" w:space="0" w:color="auto"/>
        <w:left w:val="none" w:sz="0" w:space="0" w:color="auto"/>
        <w:bottom w:val="none" w:sz="0" w:space="0" w:color="auto"/>
        <w:right w:val="none" w:sz="0" w:space="0" w:color="auto"/>
      </w:divBdr>
    </w:div>
    <w:div w:id="1358891918">
      <w:bodyDiv w:val="1"/>
      <w:marLeft w:val="0"/>
      <w:marRight w:val="0"/>
      <w:marTop w:val="0"/>
      <w:marBottom w:val="0"/>
      <w:divBdr>
        <w:top w:val="none" w:sz="0" w:space="0" w:color="auto"/>
        <w:left w:val="none" w:sz="0" w:space="0" w:color="auto"/>
        <w:bottom w:val="none" w:sz="0" w:space="0" w:color="auto"/>
        <w:right w:val="none" w:sz="0" w:space="0" w:color="auto"/>
      </w:divBdr>
    </w:div>
    <w:div w:id="1395196292">
      <w:bodyDiv w:val="1"/>
      <w:marLeft w:val="0"/>
      <w:marRight w:val="0"/>
      <w:marTop w:val="0"/>
      <w:marBottom w:val="0"/>
      <w:divBdr>
        <w:top w:val="none" w:sz="0" w:space="0" w:color="auto"/>
        <w:left w:val="none" w:sz="0" w:space="0" w:color="auto"/>
        <w:bottom w:val="none" w:sz="0" w:space="0" w:color="auto"/>
        <w:right w:val="none" w:sz="0" w:space="0" w:color="auto"/>
      </w:divBdr>
    </w:div>
    <w:div w:id="1527136687">
      <w:bodyDiv w:val="1"/>
      <w:marLeft w:val="0"/>
      <w:marRight w:val="0"/>
      <w:marTop w:val="0"/>
      <w:marBottom w:val="0"/>
      <w:divBdr>
        <w:top w:val="none" w:sz="0" w:space="0" w:color="auto"/>
        <w:left w:val="none" w:sz="0" w:space="0" w:color="auto"/>
        <w:bottom w:val="none" w:sz="0" w:space="0" w:color="auto"/>
        <w:right w:val="none" w:sz="0" w:space="0" w:color="auto"/>
      </w:divBdr>
    </w:div>
    <w:div w:id="1584801889">
      <w:bodyDiv w:val="1"/>
      <w:marLeft w:val="0"/>
      <w:marRight w:val="0"/>
      <w:marTop w:val="0"/>
      <w:marBottom w:val="0"/>
      <w:divBdr>
        <w:top w:val="none" w:sz="0" w:space="0" w:color="auto"/>
        <w:left w:val="none" w:sz="0" w:space="0" w:color="auto"/>
        <w:bottom w:val="none" w:sz="0" w:space="0" w:color="auto"/>
        <w:right w:val="none" w:sz="0" w:space="0" w:color="auto"/>
      </w:divBdr>
    </w:div>
    <w:div w:id="1591964998">
      <w:bodyDiv w:val="1"/>
      <w:marLeft w:val="0"/>
      <w:marRight w:val="0"/>
      <w:marTop w:val="0"/>
      <w:marBottom w:val="0"/>
      <w:divBdr>
        <w:top w:val="none" w:sz="0" w:space="0" w:color="auto"/>
        <w:left w:val="none" w:sz="0" w:space="0" w:color="auto"/>
        <w:bottom w:val="none" w:sz="0" w:space="0" w:color="auto"/>
        <w:right w:val="none" w:sz="0" w:space="0" w:color="auto"/>
      </w:divBdr>
    </w:div>
    <w:div w:id="1601713759">
      <w:bodyDiv w:val="1"/>
      <w:marLeft w:val="0"/>
      <w:marRight w:val="0"/>
      <w:marTop w:val="0"/>
      <w:marBottom w:val="0"/>
      <w:divBdr>
        <w:top w:val="none" w:sz="0" w:space="0" w:color="auto"/>
        <w:left w:val="none" w:sz="0" w:space="0" w:color="auto"/>
        <w:bottom w:val="none" w:sz="0" w:space="0" w:color="auto"/>
        <w:right w:val="none" w:sz="0" w:space="0" w:color="auto"/>
      </w:divBdr>
    </w:div>
    <w:div w:id="1659532349">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690450869">
      <w:bodyDiv w:val="1"/>
      <w:marLeft w:val="0"/>
      <w:marRight w:val="0"/>
      <w:marTop w:val="0"/>
      <w:marBottom w:val="0"/>
      <w:divBdr>
        <w:top w:val="none" w:sz="0" w:space="0" w:color="auto"/>
        <w:left w:val="none" w:sz="0" w:space="0" w:color="auto"/>
        <w:bottom w:val="none" w:sz="0" w:space="0" w:color="auto"/>
        <w:right w:val="none" w:sz="0" w:space="0" w:color="auto"/>
      </w:divBdr>
    </w:div>
    <w:div w:id="1754662265">
      <w:bodyDiv w:val="1"/>
      <w:marLeft w:val="0"/>
      <w:marRight w:val="0"/>
      <w:marTop w:val="0"/>
      <w:marBottom w:val="0"/>
      <w:divBdr>
        <w:top w:val="none" w:sz="0" w:space="0" w:color="auto"/>
        <w:left w:val="none" w:sz="0" w:space="0" w:color="auto"/>
        <w:bottom w:val="none" w:sz="0" w:space="0" w:color="auto"/>
        <w:right w:val="none" w:sz="0" w:space="0" w:color="auto"/>
      </w:divBdr>
    </w:div>
    <w:div w:id="1801192317">
      <w:bodyDiv w:val="1"/>
      <w:marLeft w:val="0"/>
      <w:marRight w:val="0"/>
      <w:marTop w:val="0"/>
      <w:marBottom w:val="0"/>
      <w:divBdr>
        <w:top w:val="none" w:sz="0" w:space="0" w:color="auto"/>
        <w:left w:val="none" w:sz="0" w:space="0" w:color="auto"/>
        <w:bottom w:val="none" w:sz="0" w:space="0" w:color="auto"/>
        <w:right w:val="none" w:sz="0" w:space="0" w:color="auto"/>
      </w:divBdr>
    </w:div>
    <w:div w:id="1954552640">
      <w:bodyDiv w:val="1"/>
      <w:marLeft w:val="0"/>
      <w:marRight w:val="0"/>
      <w:marTop w:val="0"/>
      <w:marBottom w:val="0"/>
      <w:divBdr>
        <w:top w:val="none" w:sz="0" w:space="0" w:color="auto"/>
        <w:left w:val="none" w:sz="0" w:space="0" w:color="auto"/>
        <w:bottom w:val="none" w:sz="0" w:space="0" w:color="auto"/>
        <w:right w:val="none" w:sz="0" w:space="0" w:color="auto"/>
      </w:divBdr>
    </w:div>
    <w:div w:id="2001881094">
      <w:bodyDiv w:val="1"/>
      <w:marLeft w:val="0"/>
      <w:marRight w:val="0"/>
      <w:marTop w:val="0"/>
      <w:marBottom w:val="0"/>
      <w:divBdr>
        <w:top w:val="none" w:sz="0" w:space="0" w:color="auto"/>
        <w:left w:val="none" w:sz="0" w:space="0" w:color="auto"/>
        <w:bottom w:val="none" w:sz="0" w:space="0" w:color="auto"/>
        <w:right w:val="none" w:sz="0" w:space="0" w:color="auto"/>
      </w:divBdr>
    </w:div>
    <w:div w:id="2011373444">
      <w:bodyDiv w:val="1"/>
      <w:marLeft w:val="0"/>
      <w:marRight w:val="0"/>
      <w:marTop w:val="0"/>
      <w:marBottom w:val="0"/>
      <w:divBdr>
        <w:top w:val="none" w:sz="0" w:space="0" w:color="auto"/>
        <w:left w:val="none" w:sz="0" w:space="0" w:color="auto"/>
        <w:bottom w:val="none" w:sz="0" w:space="0" w:color="auto"/>
        <w:right w:val="none" w:sz="0" w:space="0" w:color="auto"/>
      </w:divBdr>
    </w:div>
    <w:div w:id="2057386704">
      <w:bodyDiv w:val="1"/>
      <w:marLeft w:val="0"/>
      <w:marRight w:val="0"/>
      <w:marTop w:val="0"/>
      <w:marBottom w:val="0"/>
      <w:divBdr>
        <w:top w:val="none" w:sz="0" w:space="0" w:color="auto"/>
        <w:left w:val="none" w:sz="0" w:space="0" w:color="auto"/>
        <w:bottom w:val="none" w:sz="0" w:space="0" w:color="auto"/>
        <w:right w:val="none" w:sz="0" w:space="0" w:color="auto"/>
      </w:divBdr>
    </w:div>
    <w:div w:id="20745463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1.jpeg"/><Relationship Id="rId23" Type="http://schemas.openxmlformats.org/officeDocument/2006/relationships/header" Target="header1.xml"/><Relationship Id="rId28"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25F2D66A0DADC489BE44D9EE8B505F7" ma:contentTypeVersion="7" ma:contentTypeDescription="Een nieuw document maken." ma:contentTypeScope="" ma:versionID="d00f5e2afec34664254b2c5dfbbd01c7">
  <xsd:schema xmlns:xsd="http://www.w3.org/2001/XMLSchema" xmlns:xs="http://www.w3.org/2001/XMLSchema" xmlns:p="http://schemas.microsoft.com/office/2006/metadata/properties" xmlns:ns3="f765976f-45a9-45cc-b4b3-b3d1e48552fc" xmlns:ns4="8392eb3a-4ea5-4b13-b7c3-9d97cec91e19" targetNamespace="http://schemas.microsoft.com/office/2006/metadata/properties" ma:root="true" ma:fieldsID="b2fba1e15a65aa95feefe6a789b0568b" ns3:_="" ns4:_="">
    <xsd:import namespace="f765976f-45a9-45cc-b4b3-b3d1e48552fc"/>
    <xsd:import namespace="8392eb3a-4ea5-4b13-b7c3-9d97cec91e1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65976f-45a9-45cc-b4b3-b3d1e48552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392eb3a-4ea5-4b13-b7c3-9d97cec91e19" elementFormDefault="qualified">
    <xsd:import namespace="http://schemas.microsoft.com/office/2006/documentManagement/types"/>
    <xsd:import namespace="http://schemas.microsoft.com/office/infopath/2007/PartnerControls"/>
    <xsd:element name="SharedWithUsers" ma:index="12"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Gedeeld met details" ma:internalName="SharedWithDetails" ma:readOnly="true">
      <xsd:simpleType>
        <xsd:restriction base="dms:Note">
          <xsd:maxLength value="255"/>
        </xsd:restriction>
      </xsd:simpleType>
    </xsd:element>
    <xsd:element name="SharingHintHash" ma:index="14"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Exp18</b:Tag>
    <b:SourceType>ArticleInAPeriodical</b:SourceType>
    <b:Guid>{935C1398-2112-4478-8BD0-967178A72E27}</b:Guid>
    <b:Title>Experimentele Doppler-radar</b:Title>
    <b:Year>2018</b:Year>
    <b:Month>July &amp; August</b:Month>
    <b:PeriodicalTitle>Elektor</b:PeriodicalTitle>
    <b:Pages>48-55</b:Pages>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BA6E061-9E16-44BD-8520-8F6C37B66C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765976f-45a9-45cc-b4b3-b3d1e48552fc"/>
    <ds:schemaRef ds:uri="8392eb3a-4ea5-4b13-b7c3-9d97cec91e1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FCCC0CF-62F1-47F7-BB6C-1A0B51F0C13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B83AA2F-ACAA-4C19-8F09-7E1E688F33AE}">
  <ds:schemaRefs>
    <ds:schemaRef ds:uri="http://schemas.openxmlformats.org/officeDocument/2006/bibliography"/>
  </ds:schemaRefs>
</ds:datastoreItem>
</file>

<file path=customXml/itemProps4.xml><?xml version="1.0" encoding="utf-8"?>
<ds:datastoreItem xmlns:ds="http://schemas.openxmlformats.org/officeDocument/2006/customXml" ds:itemID="{20B35858-AD53-494E-9AAB-BEC1BA5C434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13</Pages>
  <Words>1894</Words>
  <Characters>10419</Characters>
  <Application>Microsoft Office Word</Application>
  <DocSecurity>0</DocSecurity>
  <Lines>86</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Sam Mentens</cp:lastModifiedBy>
  <cp:revision>3</cp:revision>
  <dcterms:created xsi:type="dcterms:W3CDTF">2021-05-29T18:37:00Z</dcterms:created>
  <dcterms:modified xsi:type="dcterms:W3CDTF">2021-06-02T07:58:00Z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0x010100525F2D66A0DADC489BE44D9EE8B505F7</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